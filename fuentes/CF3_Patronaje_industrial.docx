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95574" w:rsidRDefault="00C95574" w14:paraId="67465194" w14:textId="77777777">
      <w:pPr>
        <w:jc w:val="center"/>
        <w:rPr>
          <w:b/>
          <w:sz w:val="20"/>
          <w:szCs w:val="20"/>
        </w:rPr>
      </w:pPr>
    </w:p>
    <w:p w:rsidR="00C95574" w:rsidRDefault="00C95574" w14:paraId="1B5FB3A9" w14:textId="77777777">
      <w:pPr>
        <w:jc w:val="center"/>
        <w:rPr>
          <w:b/>
          <w:sz w:val="20"/>
          <w:szCs w:val="20"/>
        </w:rPr>
      </w:pPr>
    </w:p>
    <w:p w:rsidR="00D76D7F" w:rsidRDefault="009B62AE" w14:paraId="3B07F180" w14:textId="0FB48504">
      <w:pPr>
        <w:jc w:val="center"/>
        <w:rPr>
          <w:b/>
          <w:sz w:val="20"/>
          <w:szCs w:val="20"/>
        </w:rPr>
      </w:pPr>
      <w:bookmarkStart w:name="_Hlk169464859" w:id="0"/>
      <w:r>
        <w:rPr>
          <w:b/>
          <w:sz w:val="20"/>
          <w:szCs w:val="20"/>
        </w:rPr>
        <w:t>FORMATO PARA EL DESARROLLO DE COMPONENTE FORMATIVO</w:t>
      </w:r>
    </w:p>
    <w:p w:rsidR="00D76D7F" w:rsidRDefault="00D76D7F" w14:paraId="3AC89228" w14:textId="77777777">
      <w:pPr>
        <w:tabs>
          <w:tab w:val="left" w:pos="3224"/>
        </w:tabs>
        <w:rPr>
          <w:sz w:val="20"/>
          <w:szCs w:val="20"/>
        </w:rPr>
      </w:pPr>
    </w:p>
    <w:tbl>
      <w:tblPr>
        <w:tblStyle w:val="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5089" w:rsidR="00905089" w:rsidTr="00312D9F" w14:paraId="467102A1" w14:textId="77777777">
        <w:trPr>
          <w:trHeight w:val="340"/>
        </w:trPr>
        <w:tc>
          <w:tcPr>
            <w:tcW w:w="3397" w:type="dxa"/>
            <w:shd w:val="clear" w:color="auto" w:fill="auto"/>
            <w:vAlign w:val="center"/>
          </w:tcPr>
          <w:p w:rsidRPr="00905089" w:rsidR="00D76D7F" w:rsidRDefault="009B62AE" w14:paraId="3B9BD1D0" w14:textId="77777777">
            <w:pPr>
              <w:spacing w:line="276" w:lineRule="auto"/>
              <w:rPr>
                <w:color w:val="000000" w:themeColor="text1"/>
                <w:sz w:val="20"/>
                <w:szCs w:val="20"/>
              </w:rPr>
            </w:pPr>
            <w:r w:rsidRPr="00905089">
              <w:rPr>
                <w:color w:val="000000" w:themeColor="text1"/>
                <w:sz w:val="20"/>
                <w:szCs w:val="20"/>
              </w:rPr>
              <w:t>PROGRAMA DE FORMACIÓN</w:t>
            </w:r>
          </w:p>
        </w:tc>
        <w:tc>
          <w:tcPr>
            <w:tcW w:w="6565" w:type="dxa"/>
            <w:shd w:val="clear" w:color="auto" w:fill="auto"/>
            <w:vAlign w:val="center"/>
          </w:tcPr>
          <w:p w:rsidRPr="00905089" w:rsidR="00D76D7F" w:rsidRDefault="009B62AE" w14:paraId="63CCE4C3" w14:textId="73103D70">
            <w:pPr>
              <w:spacing w:line="276" w:lineRule="auto"/>
              <w:rPr>
                <w:color w:val="000000" w:themeColor="text1"/>
                <w:sz w:val="20"/>
                <w:szCs w:val="20"/>
              </w:rPr>
            </w:pPr>
            <w:r w:rsidRPr="00905089">
              <w:rPr>
                <w:color w:val="000000" w:themeColor="text1"/>
                <w:sz w:val="20"/>
                <w:szCs w:val="20"/>
              </w:rPr>
              <w:t xml:space="preserve">Técnico en </w:t>
            </w:r>
            <w:r w:rsidR="005D0F39">
              <w:rPr>
                <w:color w:val="000000" w:themeColor="text1"/>
                <w:sz w:val="20"/>
                <w:szCs w:val="20"/>
              </w:rPr>
              <w:t>p</w:t>
            </w:r>
            <w:r w:rsidRPr="00905089">
              <w:rPr>
                <w:color w:val="000000" w:themeColor="text1"/>
                <w:sz w:val="20"/>
                <w:szCs w:val="20"/>
              </w:rPr>
              <w:t>atronaje</w:t>
            </w:r>
            <w:r w:rsidR="005D0F39">
              <w:rPr>
                <w:color w:val="000000" w:themeColor="text1"/>
                <w:sz w:val="20"/>
                <w:szCs w:val="20"/>
              </w:rPr>
              <w:t xml:space="preserve"> i</w:t>
            </w:r>
            <w:r w:rsidRPr="00905089">
              <w:rPr>
                <w:color w:val="000000" w:themeColor="text1"/>
                <w:sz w:val="20"/>
                <w:szCs w:val="20"/>
              </w:rPr>
              <w:t xml:space="preserve">ndustrial de </w:t>
            </w:r>
            <w:r w:rsidR="005D0F39">
              <w:rPr>
                <w:color w:val="000000" w:themeColor="text1"/>
                <w:sz w:val="20"/>
                <w:szCs w:val="20"/>
              </w:rPr>
              <w:t>p</w:t>
            </w:r>
            <w:r w:rsidRPr="00905089">
              <w:rPr>
                <w:color w:val="000000" w:themeColor="text1"/>
                <w:sz w:val="20"/>
                <w:szCs w:val="20"/>
              </w:rPr>
              <w:t xml:space="preserve">rendas de </w:t>
            </w:r>
            <w:r w:rsidR="005D0F39">
              <w:rPr>
                <w:color w:val="000000" w:themeColor="text1"/>
                <w:sz w:val="20"/>
                <w:szCs w:val="20"/>
              </w:rPr>
              <w:t>v</w:t>
            </w:r>
            <w:r w:rsidRPr="00905089">
              <w:rPr>
                <w:color w:val="000000" w:themeColor="text1"/>
                <w:sz w:val="20"/>
                <w:szCs w:val="20"/>
              </w:rPr>
              <w:t>estir</w:t>
            </w:r>
          </w:p>
        </w:tc>
      </w:tr>
    </w:tbl>
    <w:p w:rsidRPr="00905089" w:rsidR="00D76D7F" w:rsidRDefault="00D76D7F" w14:paraId="787EA2A4" w14:textId="77777777">
      <w:pPr>
        <w:rPr>
          <w:color w:val="000000" w:themeColor="text1"/>
          <w:sz w:val="20"/>
          <w:szCs w:val="20"/>
        </w:rPr>
      </w:pPr>
    </w:p>
    <w:tbl>
      <w:tblPr>
        <w:tblStyle w:val="a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5089" w:rsidR="00905089" w:rsidTr="00312D9F" w14:paraId="34703121" w14:textId="77777777">
        <w:trPr>
          <w:trHeight w:val="340"/>
        </w:trPr>
        <w:tc>
          <w:tcPr>
            <w:tcW w:w="3397" w:type="dxa"/>
            <w:shd w:val="clear" w:color="auto" w:fill="auto"/>
            <w:vAlign w:val="center"/>
          </w:tcPr>
          <w:p w:rsidRPr="00905089" w:rsidR="00D76D7F" w:rsidRDefault="009B62AE" w14:paraId="2D326AB6" w14:textId="77777777">
            <w:pPr>
              <w:spacing w:line="276" w:lineRule="auto"/>
              <w:rPr>
                <w:color w:val="000000" w:themeColor="text1"/>
                <w:sz w:val="20"/>
                <w:szCs w:val="20"/>
              </w:rPr>
            </w:pPr>
            <w:r w:rsidRPr="00905089">
              <w:rPr>
                <w:color w:val="000000" w:themeColor="text1"/>
                <w:sz w:val="20"/>
                <w:szCs w:val="20"/>
              </w:rPr>
              <w:t>NÚMERO DEL COMPONENTE FORMATIVO</w:t>
            </w:r>
          </w:p>
        </w:tc>
        <w:tc>
          <w:tcPr>
            <w:tcW w:w="6565" w:type="dxa"/>
            <w:shd w:val="clear" w:color="auto" w:fill="auto"/>
            <w:vAlign w:val="center"/>
          </w:tcPr>
          <w:p w:rsidRPr="00905089" w:rsidR="00D76D7F" w:rsidRDefault="009B62AE" w14:paraId="023488C9" w14:textId="77777777">
            <w:pPr>
              <w:spacing w:line="276" w:lineRule="auto"/>
              <w:rPr>
                <w:color w:val="000000" w:themeColor="text1"/>
                <w:sz w:val="20"/>
                <w:szCs w:val="20"/>
              </w:rPr>
            </w:pPr>
            <w:r w:rsidRPr="00905089">
              <w:rPr>
                <w:color w:val="000000" w:themeColor="text1"/>
                <w:sz w:val="20"/>
                <w:szCs w:val="20"/>
              </w:rPr>
              <w:t xml:space="preserve">3 </w:t>
            </w:r>
          </w:p>
        </w:tc>
      </w:tr>
      <w:tr w:rsidRPr="00905089" w:rsidR="00905089" w:rsidTr="00312D9F" w14:paraId="1BEDE709" w14:textId="77777777">
        <w:trPr>
          <w:trHeight w:val="340"/>
        </w:trPr>
        <w:tc>
          <w:tcPr>
            <w:tcW w:w="3397" w:type="dxa"/>
            <w:shd w:val="clear" w:color="auto" w:fill="auto"/>
            <w:vAlign w:val="center"/>
          </w:tcPr>
          <w:p w:rsidRPr="00905089" w:rsidR="00D76D7F" w:rsidRDefault="009B62AE" w14:paraId="4F199BFA" w14:textId="77777777">
            <w:pPr>
              <w:spacing w:line="276" w:lineRule="auto"/>
              <w:rPr>
                <w:color w:val="000000" w:themeColor="text1"/>
                <w:sz w:val="20"/>
                <w:szCs w:val="20"/>
              </w:rPr>
            </w:pPr>
            <w:r w:rsidRPr="00905089">
              <w:rPr>
                <w:color w:val="000000" w:themeColor="text1"/>
                <w:sz w:val="20"/>
                <w:szCs w:val="20"/>
              </w:rPr>
              <w:t>NOMBRE DEL COMPONENTE FORMATIVO</w:t>
            </w:r>
          </w:p>
        </w:tc>
        <w:tc>
          <w:tcPr>
            <w:tcW w:w="6565" w:type="dxa"/>
            <w:shd w:val="clear" w:color="auto" w:fill="auto"/>
            <w:vAlign w:val="center"/>
          </w:tcPr>
          <w:p w:rsidRPr="00905089" w:rsidR="00D76D7F" w:rsidRDefault="009B62AE" w14:paraId="2481A043" w14:textId="30864ED0">
            <w:pPr>
              <w:spacing w:line="276" w:lineRule="auto"/>
              <w:rPr>
                <w:color w:val="000000" w:themeColor="text1"/>
                <w:sz w:val="20"/>
                <w:szCs w:val="20"/>
              </w:rPr>
            </w:pPr>
            <w:r w:rsidRPr="00905089">
              <w:rPr>
                <w:color w:val="000000" w:themeColor="text1"/>
                <w:sz w:val="20"/>
                <w:szCs w:val="20"/>
              </w:rPr>
              <w:t>Patronaje básico</w:t>
            </w:r>
          </w:p>
        </w:tc>
      </w:tr>
      <w:tr w:rsidRPr="00905089" w:rsidR="00905089" w:rsidTr="00312D9F" w14:paraId="6C0B619F" w14:textId="77777777">
        <w:trPr>
          <w:trHeight w:val="340"/>
        </w:trPr>
        <w:tc>
          <w:tcPr>
            <w:tcW w:w="3397" w:type="dxa"/>
            <w:shd w:val="clear" w:color="auto" w:fill="auto"/>
            <w:vAlign w:val="center"/>
          </w:tcPr>
          <w:p w:rsidRPr="00905089" w:rsidR="00D76D7F" w:rsidRDefault="009B62AE" w14:paraId="10C4FCB2" w14:textId="77777777">
            <w:pPr>
              <w:spacing w:line="276" w:lineRule="auto"/>
              <w:rPr>
                <w:color w:val="000000" w:themeColor="text1"/>
                <w:sz w:val="20"/>
                <w:szCs w:val="20"/>
              </w:rPr>
            </w:pPr>
            <w:r w:rsidRPr="00905089">
              <w:rPr>
                <w:color w:val="000000" w:themeColor="text1"/>
                <w:sz w:val="20"/>
                <w:szCs w:val="20"/>
              </w:rPr>
              <w:t>BREVE DESCRIPCIÓN</w:t>
            </w:r>
          </w:p>
        </w:tc>
        <w:tc>
          <w:tcPr>
            <w:tcW w:w="6565" w:type="dxa"/>
            <w:shd w:val="clear" w:color="auto" w:fill="auto"/>
            <w:vAlign w:val="center"/>
          </w:tcPr>
          <w:p w:rsidRPr="00905089" w:rsidR="005D0F39" w:rsidP="00DA4962" w:rsidRDefault="009B62AE" w14:paraId="701EE385" w14:textId="2B8A5C14">
            <w:pPr>
              <w:spacing w:line="276" w:lineRule="auto"/>
              <w:jc w:val="both"/>
              <w:rPr>
                <w:b w:val="0"/>
                <w:bCs/>
                <w:color w:val="000000" w:themeColor="text1"/>
                <w:sz w:val="20"/>
                <w:szCs w:val="20"/>
              </w:rPr>
            </w:pPr>
            <w:r w:rsidRPr="005D0F39">
              <w:rPr>
                <w:b w:val="0"/>
                <w:bCs/>
                <w:color w:val="000000" w:themeColor="text1"/>
                <w:sz w:val="20"/>
                <w:szCs w:val="20"/>
                <w:highlight w:val="yellow"/>
              </w:rPr>
              <w:t>E</w:t>
            </w:r>
            <w:r w:rsidRPr="005D0F39" w:rsidR="00905089">
              <w:rPr>
                <w:b w:val="0"/>
                <w:bCs/>
                <w:color w:val="000000" w:themeColor="text1"/>
                <w:sz w:val="20"/>
                <w:szCs w:val="20"/>
                <w:highlight w:val="yellow"/>
              </w:rPr>
              <w:t xml:space="preserve">l presente </w:t>
            </w:r>
            <w:r w:rsidRPr="005D0F39">
              <w:rPr>
                <w:b w:val="0"/>
                <w:bCs/>
                <w:color w:val="000000" w:themeColor="text1"/>
                <w:sz w:val="20"/>
                <w:szCs w:val="20"/>
                <w:highlight w:val="yellow"/>
              </w:rPr>
              <w:t>componente aborda el desarrollo y la elaboración de moldes desde la implementación de los básicos en las diferentes líneas, el análisis de cada una de las partes que compone una prenda, pasados a planos técnicos con medidas y formas correspondientes a cada estructura.</w:t>
            </w:r>
          </w:p>
        </w:tc>
      </w:tr>
      <w:tr w:rsidRPr="00905089" w:rsidR="00905089" w:rsidTr="00312D9F" w14:paraId="051E1E6B" w14:textId="77777777">
        <w:trPr>
          <w:trHeight w:val="340"/>
        </w:trPr>
        <w:tc>
          <w:tcPr>
            <w:tcW w:w="3397" w:type="dxa"/>
            <w:shd w:val="clear" w:color="auto" w:fill="auto"/>
            <w:vAlign w:val="center"/>
          </w:tcPr>
          <w:p w:rsidRPr="00905089" w:rsidR="00D76D7F" w:rsidRDefault="009B62AE" w14:paraId="0BACF7CB" w14:textId="77777777">
            <w:pPr>
              <w:spacing w:line="276" w:lineRule="auto"/>
              <w:rPr>
                <w:color w:val="000000" w:themeColor="text1"/>
                <w:sz w:val="20"/>
                <w:szCs w:val="20"/>
              </w:rPr>
            </w:pPr>
            <w:r w:rsidRPr="00905089">
              <w:rPr>
                <w:color w:val="000000" w:themeColor="text1"/>
                <w:sz w:val="20"/>
                <w:szCs w:val="20"/>
              </w:rPr>
              <w:t>PALABRAS CLAVE</w:t>
            </w:r>
          </w:p>
        </w:tc>
        <w:tc>
          <w:tcPr>
            <w:tcW w:w="6565" w:type="dxa"/>
            <w:shd w:val="clear" w:color="auto" w:fill="auto"/>
            <w:vAlign w:val="center"/>
          </w:tcPr>
          <w:p w:rsidRPr="00905089" w:rsidR="00D76D7F" w:rsidRDefault="009B62AE" w14:paraId="05AAD0EF" w14:textId="35B88400">
            <w:pPr>
              <w:spacing w:line="276" w:lineRule="auto"/>
              <w:rPr>
                <w:color w:val="000000" w:themeColor="text1"/>
                <w:sz w:val="20"/>
                <w:szCs w:val="20"/>
              </w:rPr>
            </w:pPr>
            <w:r w:rsidRPr="00905089">
              <w:rPr>
                <w:color w:val="000000" w:themeColor="text1"/>
                <w:sz w:val="20"/>
                <w:szCs w:val="20"/>
              </w:rPr>
              <w:t xml:space="preserve">Patronaje, </w:t>
            </w:r>
            <w:r w:rsidRPr="00905089" w:rsidR="00726F18">
              <w:rPr>
                <w:color w:val="000000" w:themeColor="text1"/>
                <w:sz w:val="20"/>
                <w:szCs w:val="20"/>
              </w:rPr>
              <w:t xml:space="preserve">femenino, masculino, infantil, desarrollo </w:t>
            </w:r>
            <w:r w:rsidRPr="00905089">
              <w:rPr>
                <w:color w:val="000000" w:themeColor="text1"/>
                <w:sz w:val="20"/>
                <w:szCs w:val="20"/>
              </w:rPr>
              <w:t>de moldes</w:t>
            </w:r>
          </w:p>
        </w:tc>
      </w:tr>
    </w:tbl>
    <w:p w:rsidR="00D76D7F" w:rsidRDefault="00D76D7F" w14:paraId="6F81AE2F" w14:textId="77777777">
      <w:pPr>
        <w:rPr>
          <w:sz w:val="20"/>
          <w:szCs w:val="20"/>
        </w:rPr>
      </w:pPr>
    </w:p>
    <w:tbl>
      <w:tblPr>
        <w:tblStyle w:val="a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D76D7F" w:rsidTr="00312D9F" w14:paraId="41D8AFA2" w14:textId="77777777">
        <w:trPr>
          <w:trHeight w:val="340"/>
        </w:trPr>
        <w:tc>
          <w:tcPr>
            <w:tcW w:w="2122" w:type="dxa"/>
            <w:shd w:val="clear" w:color="auto" w:fill="auto"/>
            <w:vAlign w:val="center"/>
          </w:tcPr>
          <w:p w:rsidR="00D76D7F" w:rsidRDefault="009B62AE" w14:paraId="5D042D92" w14:textId="77777777">
            <w:pPr>
              <w:spacing w:line="276" w:lineRule="auto"/>
              <w:rPr>
                <w:sz w:val="20"/>
                <w:szCs w:val="20"/>
              </w:rPr>
            </w:pPr>
            <w:r>
              <w:rPr>
                <w:sz w:val="20"/>
                <w:szCs w:val="20"/>
              </w:rPr>
              <w:t>COMPETENCIA</w:t>
            </w:r>
          </w:p>
        </w:tc>
        <w:tc>
          <w:tcPr>
            <w:tcW w:w="2551" w:type="dxa"/>
            <w:shd w:val="clear" w:color="auto" w:fill="auto"/>
            <w:vAlign w:val="center"/>
          </w:tcPr>
          <w:p w:rsidRPr="001B2EFE" w:rsidR="00D76D7F" w:rsidP="001B2EFE" w:rsidRDefault="009B62AE" w14:paraId="0455147B" w14:textId="132AD48F">
            <w:pPr>
              <w:spacing w:line="276" w:lineRule="auto"/>
              <w:jc w:val="both"/>
              <w:rPr>
                <w:b w:val="0"/>
                <w:bCs/>
                <w:color w:val="000000" w:themeColor="text1"/>
                <w:sz w:val="20"/>
                <w:szCs w:val="20"/>
              </w:rPr>
            </w:pPr>
            <w:r w:rsidRPr="001B2EFE">
              <w:rPr>
                <w:b w:val="0"/>
                <w:bCs/>
                <w:color w:val="000000" w:themeColor="text1"/>
                <w:sz w:val="20"/>
                <w:szCs w:val="20"/>
              </w:rPr>
              <w:t>Desarrollo de patrones de prendas de vestir</w:t>
            </w:r>
          </w:p>
        </w:tc>
        <w:tc>
          <w:tcPr>
            <w:tcW w:w="2126" w:type="dxa"/>
            <w:shd w:val="clear" w:color="auto" w:fill="auto"/>
            <w:vAlign w:val="center"/>
          </w:tcPr>
          <w:p w:rsidRPr="001B2EFE" w:rsidR="00D76D7F" w:rsidP="001B2EFE" w:rsidRDefault="009B62AE" w14:paraId="4EFF6F60" w14:textId="77777777">
            <w:pPr>
              <w:spacing w:line="276" w:lineRule="auto"/>
              <w:jc w:val="both"/>
              <w:rPr>
                <w:color w:val="000000" w:themeColor="text1"/>
                <w:sz w:val="20"/>
                <w:szCs w:val="20"/>
              </w:rPr>
            </w:pPr>
            <w:r w:rsidRPr="001B2EFE">
              <w:rPr>
                <w:color w:val="000000" w:themeColor="text1"/>
                <w:sz w:val="20"/>
                <w:szCs w:val="20"/>
              </w:rPr>
              <w:t>RESULTADOS DE APRENDIZAJE</w:t>
            </w:r>
          </w:p>
        </w:tc>
        <w:tc>
          <w:tcPr>
            <w:tcW w:w="3163" w:type="dxa"/>
            <w:shd w:val="clear" w:color="auto" w:fill="auto"/>
            <w:vAlign w:val="center"/>
          </w:tcPr>
          <w:p w:rsidRPr="008E2B55" w:rsidR="00D76D7F" w:rsidP="001B2EFE" w:rsidRDefault="009B62AE" w14:paraId="386094A9" w14:textId="77777777">
            <w:pPr>
              <w:pBdr>
                <w:top w:val="nil"/>
                <w:left w:val="nil"/>
                <w:bottom w:val="nil"/>
                <w:right w:val="nil"/>
                <w:between w:val="nil"/>
              </w:pBdr>
              <w:spacing w:line="276" w:lineRule="auto"/>
              <w:ind w:left="66"/>
              <w:jc w:val="both"/>
              <w:rPr>
                <w:b w:val="0"/>
                <w:color w:val="FF0000"/>
                <w:sz w:val="20"/>
                <w:szCs w:val="20"/>
              </w:rPr>
            </w:pPr>
            <w:commentRangeStart w:id="1"/>
            <w:r w:rsidRPr="008E2B55">
              <w:rPr>
                <w:b w:val="0"/>
                <w:color w:val="FF0000"/>
                <w:sz w:val="20"/>
                <w:szCs w:val="20"/>
              </w:rPr>
              <w:t>Elaborar patrones base de prendas de vestir en forma manual y sistematizada respondiendo a parámetros de industrialización.</w:t>
            </w:r>
            <w:commentRangeEnd w:id="1"/>
            <w:r w:rsidR="008E2B55">
              <w:rPr>
                <w:rStyle w:val="Refdecomentario"/>
                <w:b w:val="0"/>
              </w:rPr>
              <w:commentReference w:id="1"/>
            </w:r>
          </w:p>
          <w:p w:rsidRPr="001B2EFE" w:rsidR="00D76D7F" w:rsidP="001B2EFE" w:rsidRDefault="00D76D7F" w14:paraId="6C33E89D" w14:textId="77777777">
            <w:pPr>
              <w:pBdr>
                <w:top w:val="nil"/>
                <w:left w:val="nil"/>
                <w:bottom w:val="nil"/>
                <w:right w:val="nil"/>
                <w:between w:val="nil"/>
              </w:pBdr>
              <w:spacing w:line="276" w:lineRule="auto"/>
              <w:ind w:left="66"/>
              <w:jc w:val="both"/>
              <w:rPr>
                <w:b w:val="0"/>
                <w:color w:val="000000" w:themeColor="text1"/>
                <w:sz w:val="20"/>
                <w:szCs w:val="20"/>
              </w:rPr>
            </w:pPr>
          </w:p>
          <w:p w:rsidRPr="001B2EFE" w:rsidR="00D76D7F" w:rsidP="001B2EFE" w:rsidRDefault="009B62AE" w14:paraId="1E6FCB58" w14:textId="6D2930BD">
            <w:pPr>
              <w:pBdr>
                <w:top w:val="nil"/>
                <w:left w:val="nil"/>
                <w:bottom w:val="nil"/>
                <w:right w:val="nil"/>
                <w:between w:val="nil"/>
              </w:pBdr>
              <w:spacing w:line="276" w:lineRule="auto"/>
              <w:ind w:left="66"/>
              <w:jc w:val="both"/>
              <w:rPr>
                <w:b w:val="0"/>
                <w:color w:val="000000" w:themeColor="text1"/>
                <w:sz w:val="20"/>
                <w:szCs w:val="20"/>
              </w:rPr>
            </w:pPr>
            <w:r w:rsidRPr="008E2B55">
              <w:rPr>
                <w:b w:val="0"/>
                <w:color w:val="000000" w:themeColor="text1"/>
                <w:sz w:val="20"/>
                <w:szCs w:val="20"/>
              </w:rPr>
              <w:t>Desarrollar patrones de prendas de vestir según especificaciones de diseño, ficha técnica o muestra física</w:t>
            </w:r>
          </w:p>
        </w:tc>
      </w:tr>
    </w:tbl>
    <w:p w:rsidR="00D76D7F" w:rsidRDefault="00D76D7F" w14:paraId="30D6AA53" w14:textId="77777777">
      <w:pPr>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76D7F" w:rsidTr="00312D9F" w14:paraId="5160DCB6" w14:textId="77777777">
        <w:trPr>
          <w:trHeight w:val="340"/>
        </w:trPr>
        <w:tc>
          <w:tcPr>
            <w:tcW w:w="3397" w:type="dxa"/>
            <w:shd w:val="clear" w:color="auto" w:fill="auto"/>
            <w:vAlign w:val="center"/>
          </w:tcPr>
          <w:p w:rsidR="00D76D7F" w:rsidRDefault="009B62AE" w14:paraId="36510F24" w14:textId="77777777">
            <w:pPr>
              <w:spacing w:line="276" w:lineRule="auto"/>
              <w:rPr>
                <w:sz w:val="20"/>
                <w:szCs w:val="20"/>
              </w:rPr>
            </w:pPr>
            <w:r>
              <w:rPr>
                <w:sz w:val="20"/>
                <w:szCs w:val="20"/>
              </w:rPr>
              <w:t>AREA OCUPACIONAL</w:t>
            </w:r>
          </w:p>
        </w:tc>
        <w:tc>
          <w:tcPr>
            <w:tcW w:w="6565" w:type="dxa"/>
            <w:shd w:val="clear" w:color="auto" w:fill="auto"/>
            <w:vAlign w:val="center"/>
          </w:tcPr>
          <w:p w:rsidRPr="001B2EFE" w:rsidR="00D76D7F" w:rsidRDefault="001B2EFE" w14:paraId="5EBE9B83" w14:textId="0C32E320">
            <w:pPr>
              <w:spacing w:line="276" w:lineRule="auto"/>
              <w:rPr>
                <w:color w:val="000000" w:themeColor="text1"/>
                <w:sz w:val="20"/>
                <w:szCs w:val="20"/>
              </w:rPr>
            </w:pPr>
            <w:r w:rsidRPr="001B2EFE">
              <w:rPr>
                <w:color w:val="000000" w:themeColor="text1"/>
                <w:sz w:val="20"/>
                <w:szCs w:val="20"/>
              </w:rPr>
              <w:t>Procesamiento, fabricación y ensamble</w:t>
            </w:r>
          </w:p>
        </w:tc>
      </w:tr>
      <w:tr w:rsidR="00D76D7F" w:rsidTr="00312D9F" w14:paraId="309D913A" w14:textId="77777777">
        <w:trPr>
          <w:trHeight w:val="340"/>
        </w:trPr>
        <w:tc>
          <w:tcPr>
            <w:tcW w:w="3397" w:type="dxa"/>
            <w:shd w:val="clear" w:color="auto" w:fill="auto"/>
            <w:vAlign w:val="center"/>
          </w:tcPr>
          <w:p w:rsidR="00D76D7F" w:rsidRDefault="009B62AE" w14:paraId="0C001015" w14:textId="77777777">
            <w:pPr>
              <w:spacing w:line="276" w:lineRule="auto"/>
              <w:rPr>
                <w:sz w:val="20"/>
                <w:szCs w:val="20"/>
              </w:rPr>
            </w:pPr>
            <w:r>
              <w:rPr>
                <w:sz w:val="20"/>
                <w:szCs w:val="20"/>
              </w:rPr>
              <w:t>IDIOMA</w:t>
            </w:r>
          </w:p>
        </w:tc>
        <w:tc>
          <w:tcPr>
            <w:tcW w:w="6565" w:type="dxa"/>
            <w:shd w:val="clear" w:color="auto" w:fill="auto"/>
            <w:vAlign w:val="center"/>
          </w:tcPr>
          <w:p w:rsidRPr="001B2EFE" w:rsidR="00D76D7F" w:rsidRDefault="001B2EFE" w14:paraId="7975A08F" w14:textId="0A9AA317">
            <w:pPr>
              <w:spacing w:line="276" w:lineRule="auto"/>
              <w:rPr>
                <w:color w:val="000000" w:themeColor="text1"/>
                <w:sz w:val="20"/>
                <w:szCs w:val="20"/>
              </w:rPr>
            </w:pPr>
            <w:r w:rsidRPr="001B2EFE">
              <w:rPr>
                <w:color w:val="000000" w:themeColor="text1"/>
                <w:sz w:val="20"/>
                <w:szCs w:val="20"/>
              </w:rPr>
              <w:t>Español</w:t>
            </w:r>
          </w:p>
        </w:tc>
      </w:tr>
    </w:tbl>
    <w:p w:rsidR="00D76D7F" w:rsidRDefault="00D76D7F" w14:paraId="27D91A8A" w14:textId="77777777">
      <w:pPr>
        <w:rPr>
          <w:sz w:val="20"/>
          <w:szCs w:val="20"/>
        </w:rPr>
      </w:pPr>
    </w:p>
    <w:p w:rsidR="00D76D7F" w:rsidRDefault="00D76D7F" w14:paraId="317FEA46" w14:textId="77777777">
      <w:pPr>
        <w:rPr>
          <w:sz w:val="20"/>
          <w:szCs w:val="20"/>
        </w:rPr>
      </w:pPr>
    </w:p>
    <w:p w:rsidR="00D76D7F" w:rsidRDefault="009B62AE" w14:paraId="134B6064" w14:textId="049FDE06">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rsidR="00D76D7F" w:rsidRDefault="00D76D7F" w14:paraId="4DBD9174" w14:textId="77777777">
      <w:pPr>
        <w:rPr>
          <w:b/>
          <w:sz w:val="20"/>
          <w:szCs w:val="20"/>
        </w:rPr>
      </w:pPr>
    </w:p>
    <w:p w:rsidRPr="006E30E3" w:rsidR="00D76D7F" w:rsidRDefault="009B62AE" w14:paraId="1D94A537" w14:textId="77777777">
      <w:pPr>
        <w:ind w:left="284"/>
        <w:rPr>
          <w:bCs/>
          <w:sz w:val="20"/>
          <w:szCs w:val="20"/>
        </w:rPr>
      </w:pPr>
      <w:r w:rsidRPr="006E30E3">
        <w:rPr>
          <w:bCs/>
          <w:sz w:val="20"/>
          <w:szCs w:val="20"/>
        </w:rPr>
        <w:t>Introducción</w:t>
      </w:r>
    </w:p>
    <w:p w:rsidRPr="006E30E3" w:rsidR="00D76D7F" w:rsidRDefault="00D76D7F" w14:paraId="6A92DF28" w14:textId="77777777">
      <w:pPr>
        <w:ind w:left="284"/>
        <w:rPr>
          <w:bCs/>
          <w:sz w:val="20"/>
          <w:szCs w:val="20"/>
        </w:rPr>
      </w:pPr>
    </w:p>
    <w:p w:rsidRPr="006E30E3" w:rsidR="00D76D7F" w:rsidRDefault="002F7F1C" w14:paraId="1F87F9DE" w14:textId="3B0224B8">
      <w:pPr>
        <w:ind w:left="284"/>
        <w:rPr>
          <w:bCs/>
          <w:sz w:val="20"/>
          <w:szCs w:val="20"/>
        </w:rPr>
      </w:pPr>
      <w:r w:rsidRPr="006E30E3">
        <w:rPr>
          <w:bCs/>
          <w:sz w:val="20"/>
          <w:szCs w:val="20"/>
        </w:rPr>
        <w:t>1</w:t>
      </w:r>
      <w:r w:rsidRPr="006E30E3" w:rsidR="009B62AE">
        <w:rPr>
          <w:bCs/>
          <w:sz w:val="20"/>
          <w:szCs w:val="20"/>
        </w:rPr>
        <w:t xml:space="preserve">. Patronaje </w:t>
      </w:r>
      <w:r w:rsidRPr="006E30E3" w:rsidR="00323C90">
        <w:rPr>
          <w:bCs/>
          <w:sz w:val="20"/>
          <w:szCs w:val="20"/>
        </w:rPr>
        <w:t>b</w:t>
      </w:r>
      <w:r w:rsidRPr="006E30E3" w:rsidR="009B62AE">
        <w:rPr>
          <w:bCs/>
          <w:sz w:val="20"/>
          <w:szCs w:val="20"/>
        </w:rPr>
        <w:t xml:space="preserve">ásico de línea </w:t>
      </w:r>
      <w:r w:rsidRPr="006E30E3" w:rsidR="00323C90">
        <w:rPr>
          <w:bCs/>
          <w:sz w:val="20"/>
          <w:szCs w:val="20"/>
        </w:rPr>
        <w:t>i</w:t>
      </w:r>
      <w:r w:rsidRPr="006E30E3" w:rsidR="009B62AE">
        <w:rPr>
          <w:bCs/>
          <w:sz w:val="20"/>
          <w:szCs w:val="20"/>
        </w:rPr>
        <w:t>nfantil</w:t>
      </w:r>
    </w:p>
    <w:p w:rsidRPr="006E30E3" w:rsidR="00D76D7F" w:rsidRDefault="002F7F1C" w14:paraId="3E89888C" w14:textId="47CBFEBC">
      <w:pPr>
        <w:ind w:left="709"/>
        <w:rPr>
          <w:bCs/>
          <w:sz w:val="20"/>
          <w:szCs w:val="20"/>
        </w:rPr>
      </w:pPr>
      <w:r w:rsidRPr="006E30E3">
        <w:rPr>
          <w:bCs/>
          <w:sz w:val="20"/>
          <w:szCs w:val="20"/>
        </w:rPr>
        <w:t>1</w:t>
      </w:r>
      <w:r w:rsidRPr="006E30E3" w:rsidR="009B62AE">
        <w:rPr>
          <w:bCs/>
          <w:sz w:val="20"/>
          <w:szCs w:val="20"/>
        </w:rPr>
        <w:t>.1 Cómo hacer un patrón a escala</w:t>
      </w:r>
    </w:p>
    <w:p w:rsidRPr="006E30E3" w:rsidR="00D76D7F" w:rsidRDefault="002F7F1C" w14:paraId="3D4846F7" w14:textId="0A1DBCF2">
      <w:pPr>
        <w:ind w:left="709"/>
        <w:rPr>
          <w:bCs/>
          <w:sz w:val="20"/>
          <w:szCs w:val="20"/>
        </w:rPr>
      </w:pPr>
      <w:r w:rsidRPr="006E30E3">
        <w:rPr>
          <w:bCs/>
          <w:sz w:val="20"/>
          <w:szCs w:val="20"/>
        </w:rPr>
        <w:t>1</w:t>
      </w:r>
      <w:r w:rsidRPr="006E30E3" w:rsidR="009B62AE">
        <w:rPr>
          <w:bCs/>
          <w:sz w:val="20"/>
          <w:szCs w:val="20"/>
        </w:rPr>
        <w:t>.2 Implementación de básico superior – Desarrollo de prendas superiores</w:t>
      </w:r>
    </w:p>
    <w:p w:rsidRPr="006E30E3" w:rsidR="00D76D7F" w:rsidRDefault="002F7F1C" w14:paraId="18D73EFC" w14:textId="22179074">
      <w:pPr>
        <w:ind w:left="709"/>
        <w:rPr>
          <w:bCs/>
          <w:sz w:val="20"/>
          <w:szCs w:val="20"/>
        </w:rPr>
      </w:pPr>
      <w:r w:rsidRPr="006E30E3">
        <w:rPr>
          <w:bCs/>
          <w:sz w:val="20"/>
          <w:szCs w:val="20"/>
        </w:rPr>
        <w:t>1</w:t>
      </w:r>
      <w:r w:rsidRPr="006E30E3" w:rsidR="009B62AE">
        <w:rPr>
          <w:bCs/>
          <w:sz w:val="20"/>
          <w:szCs w:val="20"/>
        </w:rPr>
        <w:t xml:space="preserve">.3 </w:t>
      </w:r>
      <w:r w:rsidRPr="006E30E3" w:rsidR="00323C90">
        <w:rPr>
          <w:bCs/>
          <w:sz w:val="20"/>
          <w:szCs w:val="20"/>
        </w:rPr>
        <w:t>T</w:t>
      </w:r>
      <w:r w:rsidRPr="006E30E3" w:rsidR="009B62AE">
        <w:rPr>
          <w:bCs/>
          <w:sz w:val="20"/>
          <w:szCs w:val="20"/>
        </w:rPr>
        <w:t>razo de cabezas mangas – Análisis de manga</w:t>
      </w:r>
    </w:p>
    <w:p w:rsidRPr="006E30E3" w:rsidR="00D76D7F" w:rsidRDefault="002F7F1C" w14:paraId="14980771" w14:textId="3C6551CA">
      <w:pPr>
        <w:ind w:left="709" w:firstLine="435"/>
        <w:rPr>
          <w:bCs/>
          <w:sz w:val="20"/>
          <w:szCs w:val="20"/>
        </w:rPr>
      </w:pPr>
      <w:r w:rsidRPr="006E30E3">
        <w:rPr>
          <w:bCs/>
          <w:sz w:val="20"/>
          <w:szCs w:val="20"/>
        </w:rPr>
        <w:t>1</w:t>
      </w:r>
      <w:r w:rsidRPr="006E30E3" w:rsidR="009B62AE">
        <w:rPr>
          <w:bCs/>
          <w:sz w:val="20"/>
          <w:szCs w:val="20"/>
        </w:rPr>
        <w:t xml:space="preserve">.3.1 Modificaciones de manga </w:t>
      </w:r>
    </w:p>
    <w:p w:rsidRPr="006E30E3" w:rsidR="00D76D7F" w:rsidRDefault="002F7F1C" w14:paraId="27622EE1" w14:textId="064348F0">
      <w:pPr>
        <w:ind w:left="709"/>
        <w:rPr>
          <w:bCs/>
          <w:sz w:val="20"/>
          <w:szCs w:val="20"/>
        </w:rPr>
      </w:pPr>
      <w:r w:rsidRPr="006E30E3">
        <w:rPr>
          <w:bCs/>
          <w:sz w:val="20"/>
          <w:szCs w:val="20"/>
        </w:rPr>
        <w:t>1</w:t>
      </w:r>
      <w:r w:rsidRPr="006E30E3" w:rsidR="009B62AE">
        <w:rPr>
          <w:bCs/>
          <w:sz w:val="20"/>
          <w:szCs w:val="20"/>
        </w:rPr>
        <w:t>.4 Trazo de cuellos – Generalidades y comportamientos</w:t>
      </w:r>
    </w:p>
    <w:p w:rsidRPr="006E30E3" w:rsidR="00D76D7F" w:rsidRDefault="002F7F1C" w14:paraId="7CAD2362" w14:textId="028A66C3">
      <w:pPr>
        <w:ind w:left="709"/>
        <w:rPr>
          <w:bCs/>
          <w:sz w:val="20"/>
          <w:szCs w:val="20"/>
        </w:rPr>
      </w:pPr>
      <w:r w:rsidRPr="006E30E3">
        <w:rPr>
          <w:bCs/>
          <w:sz w:val="20"/>
          <w:szCs w:val="20"/>
        </w:rPr>
        <w:t>1</w:t>
      </w:r>
      <w:r w:rsidRPr="006E30E3" w:rsidR="009B62AE">
        <w:rPr>
          <w:bCs/>
          <w:sz w:val="20"/>
          <w:szCs w:val="20"/>
        </w:rPr>
        <w:t>.5 Despiece de planos</w:t>
      </w:r>
    </w:p>
    <w:p w:rsidRPr="006E30E3" w:rsidR="00D76D7F" w:rsidRDefault="002F7F1C" w14:paraId="193368E8" w14:textId="7A872DC0">
      <w:pPr>
        <w:ind w:left="709"/>
        <w:rPr>
          <w:bCs/>
          <w:sz w:val="20"/>
          <w:szCs w:val="20"/>
        </w:rPr>
      </w:pPr>
      <w:r w:rsidRPr="006E30E3">
        <w:rPr>
          <w:bCs/>
          <w:sz w:val="20"/>
          <w:szCs w:val="20"/>
        </w:rPr>
        <w:t>1</w:t>
      </w:r>
      <w:r w:rsidRPr="006E30E3" w:rsidR="009B62AE">
        <w:rPr>
          <w:bCs/>
          <w:sz w:val="20"/>
          <w:szCs w:val="20"/>
        </w:rPr>
        <w:t>.6 Trazo de prendas superiores</w:t>
      </w:r>
    </w:p>
    <w:p w:rsidRPr="006E30E3" w:rsidR="00D76D7F" w:rsidRDefault="002F7F1C" w14:paraId="644C3AF6" w14:textId="7B27CA7A">
      <w:pPr>
        <w:ind w:left="709"/>
        <w:rPr>
          <w:bCs/>
          <w:sz w:val="20"/>
          <w:szCs w:val="20"/>
        </w:rPr>
      </w:pPr>
      <w:r w:rsidRPr="006E30E3">
        <w:rPr>
          <w:bCs/>
          <w:sz w:val="20"/>
          <w:szCs w:val="20"/>
        </w:rPr>
        <w:t>1</w:t>
      </w:r>
      <w:r w:rsidRPr="006E30E3" w:rsidR="009B62AE">
        <w:rPr>
          <w:bCs/>
          <w:sz w:val="20"/>
          <w:szCs w:val="20"/>
        </w:rPr>
        <w:t xml:space="preserve">.7 Trazo de prendas </w:t>
      </w:r>
      <w:r w:rsidRPr="006E30E3" w:rsidR="00323C90">
        <w:rPr>
          <w:bCs/>
          <w:sz w:val="20"/>
          <w:szCs w:val="20"/>
        </w:rPr>
        <w:t>i</w:t>
      </w:r>
      <w:r w:rsidRPr="006E30E3" w:rsidR="009B62AE">
        <w:rPr>
          <w:bCs/>
          <w:sz w:val="20"/>
          <w:szCs w:val="20"/>
        </w:rPr>
        <w:t xml:space="preserve">nferiores - </w:t>
      </w:r>
      <w:r w:rsidR="006A440B">
        <w:rPr>
          <w:bCs/>
          <w:sz w:val="20"/>
          <w:szCs w:val="20"/>
        </w:rPr>
        <w:t>f</w:t>
      </w:r>
      <w:r w:rsidRPr="006E30E3" w:rsidR="009B62AE">
        <w:rPr>
          <w:bCs/>
          <w:sz w:val="20"/>
          <w:szCs w:val="20"/>
        </w:rPr>
        <w:t>alda</w:t>
      </w:r>
      <w:r w:rsidR="002822A0">
        <w:rPr>
          <w:bCs/>
          <w:sz w:val="20"/>
          <w:szCs w:val="20"/>
        </w:rPr>
        <w:t>s</w:t>
      </w:r>
    </w:p>
    <w:p w:rsidRPr="006E30E3" w:rsidR="00D76D7F" w:rsidRDefault="002F7F1C" w14:paraId="5B7ECF6D" w14:textId="603D8311">
      <w:pPr>
        <w:ind w:left="709"/>
        <w:rPr>
          <w:bCs/>
          <w:sz w:val="20"/>
          <w:szCs w:val="20"/>
        </w:rPr>
      </w:pPr>
      <w:r w:rsidRPr="006E30E3">
        <w:rPr>
          <w:bCs/>
          <w:sz w:val="20"/>
          <w:szCs w:val="20"/>
        </w:rPr>
        <w:t>1</w:t>
      </w:r>
      <w:r w:rsidRPr="006E30E3" w:rsidR="009B62AE">
        <w:rPr>
          <w:bCs/>
          <w:sz w:val="20"/>
          <w:szCs w:val="20"/>
        </w:rPr>
        <w:t xml:space="preserve">.8 Trazo de prendas </w:t>
      </w:r>
      <w:r w:rsidRPr="006E30E3" w:rsidR="00323C90">
        <w:rPr>
          <w:bCs/>
          <w:sz w:val="20"/>
          <w:szCs w:val="20"/>
        </w:rPr>
        <w:t>i</w:t>
      </w:r>
      <w:r w:rsidRPr="006E30E3" w:rsidR="009B62AE">
        <w:rPr>
          <w:bCs/>
          <w:sz w:val="20"/>
          <w:szCs w:val="20"/>
        </w:rPr>
        <w:t xml:space="preserve">nferiores - </w:t>
      </w:r>
      <w:r w:rsidR="006A440B">
        <w:rPr>
          <w:bCs/>
          <w:sz w:val="20"/>
          <w:szCs w:val="20"/>
        </w:rPr>
        <w:t>p</w:t>
      </w:r>
      <w:r w:rsidRPr="006E30E3" w:rsidR="009B62AE">
        <w:rPr>
          <w:bCs/>
          <w:sz w:val="20"/>
          <w:szCs w:val="20"/>
        </w:rPr>
        <w:t>antalón</w:t>
      </w:r>
    </w:p>
    <w:p w:rsidRPr="006E30E3" w:rsidR="00D76D7F" w:rsidRDefault="002F7F1C" w14:paraId="2AE85D31" w14:textId="71842056">
      <w:pPr>
        <w:ind w:left="709"/>
        <w:rPr>
          <w:bCs/>
          <w:sz w:val="20"/>
          <w:szCs w:val="20"/>
        </w:rPr>
      </w:pPr>
      <w:r w:rsidRPr="006E30E3">
        <w:rPr>
          <w:bCs/>
          <w:sz w:val="20"/>
          <w:szCs w:val="20"/>
        </w:rPr>
        <w:t>1</w:t>
      </w:r>
      <w:r w:rsidRPr="006E30E3" w:rsidR="009B62AE">
        <w:rPr>
          <w:bCs/>
          <w:sz w:val="20"/>
          <w:szCs w:val="20"/>
        </w:rPr>
        <w:t xml:space="preserve">.9 Trazo de prendas – </w:t>
      </w:r>
      <w:r w:rsidR="006A440B">
        <w:rPr>
          <w:bCs/>
          <w:sz w:val="20"/>
          <w:szCs w:val="20"/>
        </w:rPr>
        <w:t>o</w:t>
      </w:r>
      <w:r w:rsidRPr="006E30E3" w:rsidR="009B62AE">
        <w:rPr>
          <w:bCs/>
          <w:sz w:val="20"/>
          <w:szCs w:val="20"/>
        </w:rPr>
        <w:t>verol</w:t>
      </w:r>
    </w:p>
    <w:p w:rsidRPr="006E30E3" w:rsidR="00D76D7F" w:rsidRDefault="002F7F1C" w14:paraId="2F4BFD6A" w14:textId="500B2F56">
      <w:pPr>
        <w:ind w:left="284"/>
        <w:rPr>
          <w:bCs/>
          <w:sz w:val="20"/>
          <w:szCs w:val="20"/>
        </w:rPr>
      </w:pPr>
      <w:commentRangeStart w:id="2"/>
      <w:r w:rsidRPr="006E30E3">
        <w:rPr>
          <w:bCs/>
          <w:sz w:val="20"/>
          <w:szCs w:val="20"/>
        </w:rPr>
        <w:t>2</w:t>
      </w:r>
      <w:r w:rsidRPr="006E30E3" w:rsidR="009B62AE">
        <w:rPr>
          <w:bCs/>
          <w:sz w:val="20"/>
          <w:szCs w:val="20"/>
        </w:rPr>
        <w:t xml:space="preserve">. Patronaje </w:t>
      </w:r>
      <w:r w:rsidRPr="006E30E3" w:rsidR="006E30E3">
        <w:rPr>
          <w:bCs/>
          <w:sz w:val="20"/>
          <w:szCs w:val="20"/>
        </w:rPr>
        <w:t>b</w:t>
      </w:r>
      <w:r w:rsidRPr="006E30E3" w:rsidR="009B62AE">
        <w:rPr>
          <w:bCs/>
          <w:sz w:val="20"/>
          <w:szCs w:val="20"/>
        </w:rPr>
        <w:t xml:space="preserve">ásico </w:t>
      </w:r>
      <w:r w:rsidRPr="006E30E3" w:rsidR="006E30E3">
        <w:rPr>
          <w:bCs/>
          <w:sz w:val="20"/>
          <w:szCs w:val="20"/>
        </w:rPr>
        <w:t>l</w:t>
      </w:r>
      <w:r w:rsidRPr="006E30E3" w:rsidR="009B62AE">
        <w:rPr>
          <w:bCs/>
          <w:sz w:val="20"/>
          <w:szCs w:val="20"/>
        </w:rPr>
        <w:t xml:space="preserve">ínea </w:t>
      </w:r>
      <w:r w:rsidRPr="006E30E3" w:rsidR="006E30E3">
        <w:rPr>
          <w:bCs/>
          <w:sz w:val="20"/>
          <w:szCs w:val="20"/>
        </w:rPr>
        <w:t>m</w:t>
      </w:r>
      <w:r w:rsidRPr="006E30E3" w:rsidR="009B62AE">
        <w:rPr>
          <w:bCs/>
          <w:sz w:val="20"/>
          <w:szCs w:val="20"/>
        </w:rPr>
        <w:t>asculina</w:t>
      </w:r>
    </w:p>
    <w:p w:rsidRPr="006E30E3" w:rsidR="00D76D7F" w:rsidRDefault="002F7F1C" w14:paraId="11459278" w14:textId="0C27D8CB">
      <w:pPr>
        <w:ind w:firstLine="709"/>
        <w:rPr>
          <w:bCs/>
          <w:sz w:val="20"/>
          <w:szCs w:val="20"/>
        </w:rPr>
      </w:pPr>
      <w:r w:rsidRPr="006E30E3">
        <w:rPr>
          <w:bCs/>
          <w:sz w:val="20"/>
          <w:szCs w:val="20"/>
        </w:rPr>
        <w:t>2</w:t>
      </w:r>
      <w:r w:rsidRPr="006E30E3" w:rsidR="009B62AE">
        <w:rPr>
          <w:bCs/>
          <w:sz w:val="20"/>
          <w:szCs w:val="20"/>
        </w:rPr>
        <w:t xml:space="preserve">.1 Trazo de </w:t>
      </w:r>
      <w:r w:rsidRPr="006E30E3" w:rsidR="006E30E3">
        <w:rPr>
          <w:bCs/>
          <w:sz w:val="20"/>
          <w:szCs w:val="20"/>
        </w:rPr>
        <w:t>c</w:t>
      </w:r>
      <w:r w:rsidRPr="006E30E3" w:rsidR="009B62AE">
        <w:rPr>
          <w:bCs/>
          <w:sz w:val="20"/>
          <w:szCs w:val="20"/>
        </w:rPr>
        <w:t xml:space="preserve">amisa </w:t>
      </w:r>
      <w:r w:rsidRPr="006E30E3" w:rsidR="006E30E3">
        <w:rPr>
          <w:bCs/>
          <w:sz w:val="20"/>
          <w:szCs w:val="20"/>
        </w:rPr>
        <w:t>c</w:t>
      </w:r>
      <w:r w:rsidRPr="006E30E3" w:rsidR="009B62AE">
        <w:rPr>
          <w:bCs/>
          <w:sz w:val="20"/>
          <w:szCs w:val="20"/>
        </w:rPr>
        <w:t>lásica</w:t>
      </w:r>
    </w:p>
    <w:p w:rsidRPr="006E30E3" w:rsidR="00D76D7F" w:rsidRDefault="00F10960" w14:paraId="3510B998" w14:textId="227D0296">
      <w:pPr>
        <w:ind w:left="709" w:firstLine="435"/>
        <w:rPr>
          <w:bCs/>
          <w:sz w:val="20"/>
          <w:szCs w:val="20"/>
        </w:rPr>
      </w:pPr>
      <w:r w:rsidRPr="006E30E3">
        <w:rPr>
          <w:bCs/>
          <w:sz w:val="20"/>
          <w:szCs w:val="20"/>
        </w:rPr>
        <w:t>2</w:t>
      </w:r>
      <w:r w:rsidRPr="006E30E3" w:rsidR="009B62AE">
        <w:rPr>
          <w:bCs/>
          <w:sz w:val="20"/>
          <w:szCs w:val="20"/>
        </w:rPr>
        <w:t xml:space="preserve">.1.1 Camisa </w:t>
      </w:r>
      <w:proofErr w:type="spellStart"/>
      <w:r w:rsidRPr="002822A0" w:rsidR="002822A0">
        <w:rPr>
          <w:bCs/>
          <w:i/>
          <w:iCs/>
          <w:sz w:val="20"/>
          <w:szCs w:val="20"/>
        </w:rPr>
        <w:t>s</w:t>
      </w:r>
      <w:r w:rsidRPr="002822A0" w:rsidR="009B62AE">
        <w:rPr>
          <w:bCs/>
          <w:i/>
          <w:iCs/>
          <w:sz w:val="20"/>
          <w:szCs w:val="20"/>
        </w:rPr>
        <w:t>lim</w:t>
      </w:r>
      <w:proofErr w:type="spellEnd"/>
      <w:r w:rsidRPr="002822A0" w:rsidR="009B62AE">
        <w:rPr>
          <w:bCs/>
          <w:i/>
          <w:iCs/>
          <w:sz w:val="20"/>
          <w:szCs w:val="20"/>
        </w:rPr>
        <w:t xml:space="preserve"> </w:t>
      </w:r>
      <w:proofErr w:type="spellStart"/>
      <w:r w:rsidRPr="002822A0" w:rsidR="002822A0">
        <w:rPr>
          <w:bCs/>
          <w:i/>
          <w:iCs/>
          <w:sz w:val="20"/>
          <w:szCs w:val="20"/>
        </w:rPr>
        <w:t>f</w:t>
      </w:r>
      <w:r w:rsidRPr="002822A0" w:rsidR="009B62AE">
        <w:rPr>
          <w:bCs/>
          <w:i/>
          <w:iCs/>
          <w:sz w:val="20"/>
          <w:szCs w:val="20"/>
        </w:rPr>
        <w:t>it</w:t>
      </w:r>
      <w:proofErr w:type="spellEnd"/>
      <w:r w:rsidRPr="006E30E3" w:rsidR="009B62AE">
        <w:rPr>
          <w:bCs/>
          <w:sz w:val="20"/>
          <w:szCs w:val="20"/>
        </w:rPr>
        <w:t xml:space="preserve"> </w:t>
      </w:r>
    </w:p>
    <w:p w:rsidRPr="006E30E3" w:rsidR="00D76D7F" w:rsidRDefault="00F10960" w14:paraId="5DACD84E" w14:textId="101D64A4">
      <w:pPr>
        <w:ind w:left="709" w:firstLine="435"/>
        <w:rPr>
          <w:bCs/>
          <w:sz w:val="20"/>
          <w:szCs w:val="20"/>
        </w:rPr>
      </w:pPr>
      <w:r w:rsidRPr="006E30E3">
        <w:rPr>
          <w:bCs/>
          <w:sz w:val="20"/>
          <w:szCs w:val="20"/>
        </w:rPr>
        <w:t>2</w:t>
      </w:r>
      <w:r w:rsidRPr="006E30E3" w:rsidR="009B62AE">
        <w:rPr>
          <w:bCs/>
          <w:sz w:val="20"/>
          <w:szCs w:val="20"/>
        </w:rPr>
        <w:t xml:space="preserve">.1.2 </w:t>
      </w:r>
      <w:r w:rsidRPr="006E30E3" w:rsidR="00312D9F">
        <w:rPr>
          <w:bCs/>
          <w:sz w:val="20"/>
          <w:szCs w:val="20"/>
        </w:rPr>
        <w:t>Trazo de manga, puño y cuello</w:t>
      </w:r>
    </w:p>
    <w:p w:rsidRPr="006E30E3" w:rsidR="00D76D7F" w:rsidRDefault="002F7F1C" w14:paraId="4AF30B3E" w14:textId="2CC87DCA">
      <w:pPr>
        <w:ind w:firstLine="709"/>
        <w:rPr>
          <w:bCs/>
          <w:sz w:val="20"/>
          <w:szCs w:val="20"/>
        </w:rPr>
      </w:pPr>
      <w:r w:rsidRPr="006E30E3">
        <w:rPr>
          <w:bCs/>
          <w:sz w:val="20"/>
          <w:szCs w:val="20"/>
        </w:rPr>
        <w:t>2</w:t>
      </w:r>
      <w:r w:rsidRPr="006E30E3" w:rsidR="009B62AE">
        <w:rPr>
          <w:bCs/>
          <w:sz w:val="20"/>
          <w:szCs w:val="20"/>
        </w:rPr>
        <w:t xml:space="preserve">.2 Trazo de prendas superiores - Camisa </w:t>
      </w:r>
    </w:p>
    <w:p w:rsidRPr="006E30E3" w:rsidR="00D76D7F" w:rsidRDefault="002F7F1C" w14:paraId="69031A5E" w14:textId="2BFB4A50">
      <w:pPr>
        <w:ind w:firstLine="709"/>
        <w:rPr>
          <w:bCs/>
          <w:sz w:val="20"/>
          <w:szCs w:val="20"/>
        </w:rPr>
      </w:pPr>
      <w:r w:rsidRPr="006E30E3">
        <w:rPr>
          <w:bCs/>
          <w:sz w:val="20"/>
          <w:szCs w:val="20"/>
        </w:rPr>
        <w:t>2</w:t>
      </w:r>
      <w:r w:rsidRPr="006E30E3" w:rsidR="009B62AE">
        <w:rPr>
          <w:bCs/>
          <w:sz w:val="20"/>
          <w:szCs w:val="20"/>
        </w:rPr>
        <w:t xml:space="preserve">.3 Trazo de </w:t>
      </w:r>
      <w:r w:rsidR="002822A0">
        <w:rPr>
          <w:bCs/>
          <w:sz w:val="20"/>
          <w:szCs w:val="20"/>
        </w:rPr>
        <w:t>p</w:t>
      </w:r>
      <w:r w:rsidRPr="006E30E3" w:rsidR="009B62AE">
        <w:rPr>
          <w:bCs/>
          <w:sz w:val="20"/>
          <w:szCs w:val="20"/>
        </w:rPr>
        <w:t xml:space="preserve">antalón </w:t>
      </w:r>
      <w:r w:rsidR="002822A0">
        <w:rPr>
          <w:bCs/>
          <w:sz w:val="20"/>
          <w:szCs w:val="20"/>
        </w:rPr>
        <w:t>c</w:t>
      </w:r>
      <w:r w:rsidRPr="006E30E3" w:rsidR="009B62AE">
        <w:rPr>
          <w:bCs/>
          <w:sz w:val="20"/>
          <w:szCs w:val="20"/>
        </w:rPr>
        <w:t xml:space="preserve">lásico </w:t>
      </w:r>
      <w:r w:rsidR="002822A0">
        <w:rPr>
          <w:bCs/>
          <w:sz w:val="20"/>
          <w:szCs w:val="20"/>
        </w:rPr>
        <w:t>m</w:t>
      </w:r>
      <w:r w:rsidRPr="006E30E3" w:rsidR="009B62AE">
        <w:rPr>
          <w:bCs/>
          <w:sz w:val="20"/>
          <w:szCs w:val="20"/>
        </w:rPr>
        <w:t xml:space="preserve">asculino </w:t>
      </w:r>
    </w:p>
    <w:p w:rsidRPr="00780A0E" w:rsidR="00D76D7F" w:rsidRDefault="002F7F1C" w14:paraId="371787FA" w14:textId="5F75ED84">
      <w:pPr>
        <w:ind w:firstLine="709"/>
        <w:rPr>
          <w:bCs/>
          <w:i/>
          <w:iCs/>
          <w:sz w:val="20"/>
          <w:szCs w:val="20"/>
        </w:rPr>
      </w:pPr>
      <w:r w:rsidRPr="006E30E3">
        <w:rPr>
          <w:bCs/>
          <w:sz w:val="20"/>
          <w:szCs w:val="20"/>
        </w:rPr>
        <w:t>2</w:t>
      </w:r>
      <w:r w:rsidRPr="006E30E3" w:rsidR="009B62AE">
        <w:rPr>
          <w:bCs/>
          <w:sz w:val="20"/>
          <w:szCs w:val="20"/>
        </w:rPr>
        <w:t xml:space="preserve">.4 Trazo de </w:t>
      </w:r>
      <w:r w:rsidR="002822A0">
        <w:rPr>
          <w:bCs/>
          <w:sz w:val="20"/>
          <w:szCs w:val="20"/>
        </w:rPr>
        <w:t>p</w:t>
      </w:r>
      <w:r w:rsidRPr="006E30E3" w:rsidR="009B62AE">
        <w:rPr>
          <w:bCs/>
          <w:sz w:val="20"/>
          <w:szCs w:val="20"/>
        </w:rPr>
        <w:t xml:space="preserve">antalón </w:t>
      </w:r>
      <w:r w:rsidR="00780A0E">
        <w:rPr>
          <w:bCs/>
          <w:sz w:val="20"/>
          <w:szCs w:val="20"/>
        </w:rPr>
        <w:t>t</w:t>
      </w:r>
      <w:r w:rsidRPr="006E30E3" w:rsidR="009B62AE">
        <w:rPr>
          <w:bCs/>
          <w:sz w:val="20"/>
          <w:szCs w:val="20"/>
        </w:rPr>
        <w:t xml:space="preserve">ipo </w:t>
      </w:r>
      <w:r w:rsidRPr="00780A0E" w:rsidR="00780A0E">
        <w:rPr>
          <w:bCs/>
          <w:i/>
          <w:iCs/>
          <w:sz w:val="20"/>
          <w:szCs w:val="20"/>
        </w:rPr>
        <w:t>j</w:t>
      </w:r>
      <w:r w:rsidRPr="00780A0E" w:rsidR="009B62AE">
        <w:rPr>
          <w:bCs/>
          <w:i/>
          <w:iCs/>
          <w:sz w:val="20"/>
          <w:szCs w:val="20"/>
        </w:rPr>
        <w:t xml:space="preserve">ean </w:t>
      </w:r>
      <w:proofErr w:type="spellStart"/>
      <w:r w:rsidRPr="00780A0E" w:rsidR="00780A0E">
        <w:rPr>
          <w:bCs/>
          <w:i/>
          <w:iCs/>
          <w:sz w:val="20"/>
          <w:szCs w:val="20"/>
        </w:rPr>
        <w:t>s</w:t>
      </w:r>
      <w:r w:rsidRPr="00780A0E" w:rsidR="009B62AE">
        <w:rPr>
          <w:bCs/>
          <w:i/>
          <w:iCs/>
          <w:sz w:val="20"/>
          <w:szCs w:val="20"/>
        </w:rPr>
        <w:t>lim</w:t>
      </w:r>
      <w:proofErr w:type="spellEnd"/>
      <w:r w:rsidRPr="00780A0E" w:rsidR="009B62AE">
        <w:rPr>
          <w:bCs/>
          <w:i/>
          <w:iCs/>
          <w:sz w:val="20"/>
          <w:szCs w:val="20"/>
        </w:rPr>
        <w:t xml:space="preserve"> </w:t>
      </w:r>
      <w:proofErr w:type="spellStart"/>
      <w:r w:rsidRPr="00780A0E" w:rsidR="00780A0E">
        <w:rPr>
          <w:bCs/>
          <w:i/>
          <w:iCs/>
          <w:sz w:val="20"/>
          <w:szCs w:val="20"/>
        </w:rPr>
        <w:t>f</w:t>
      </w:r>
      <w:r w:rsidRPr="00780A0E" w:rsidR="009B62AE">
        <w:rPr>
          <w:bCs/>
          <w:i/>
          <w:iCs/>
          <w:sz w:val="20"/>
          <w:szCs w:val="20"/>
        </w:rPr>
        <w:t>it</w:t>
      </w:r>
      <w:proofErr w:type="spellEnd"/>
      <w:r w:rsidRPr="00780A0E" w:rsidR="009B62AE">
        <w:rPr>
          <w:bCs/>
          <w:i/>
          <w:iCs/>
          <w:sz w:val="20"/>
          <w:szCs w:val="20"/>
        </w:rPr>
        <w:t xml:space="preserve"> </w:t>
      </w:r>
    </w:p>
    <w:p w:rsidRPr="006E30E3" w:rsidR="00D76D7F" w:rsidRDefault="002F7F1C" w14:paraId="1CC85704" w14:textId="4449538F">
      <w:pPr>
        <w:ind w:left="709"/>
        <w:rPr>
          <w:bCs/>
          <w:sz w:val="20"/>
          <w:szCs w:val="20"/>
        </w:rPr>
      </w:pPr>
      <w:r w:rsidRPr="006E30E3">
        <w:rPr>
          <w:bCs/>
          <w:sz w:val="20"/>
          <w:szCs w:val="20"/>
        </w:rPr>
        <w:t>2</w:t>
      </w:r>
      <w:r w:rsidRPr="006E30E3" w:rsidR="009B62AE">
        <w:rPr>
          <w:bCs/>
          <w:sz w:val="20"/>
          <w:szCs w:val="20"/>
        </w:rPr>
        <w:t xml:space="preserve">.5 Base sastre masculina </w:t>
      </w:r>
      <w:commentRangeEnd w:id="2"/>
      <w:r w:rsidRPr="006E30E3" w:rsidR="00F10960">
        <w:rPr>
          <w:rStyle w:val="Refdecomentario"/>
          <w:bCs/>
        </w:rPr>
        <w:commentReference w:id="2"/>
      </w:r>
    </w:p>
    <w:p w:rsidRPr="006E30E3" w:rsidR="00D76D7F" w:rsidRDefault="002F7F1C" w14:paraId="4CBEFC16" w14:textId="0B7D6413">
      <w:pPr>
        <w:ind w:left="284"/>
        <w:rPr>
          <w:bCs/>
          <w:sz w:val="20"/>
          <w:szCs w:val="20"/>
        </w:rPr>
      </w:pPr>
      <w:r w:rsidRPr="006E30E3">
        <w:rPr>
          <w:bCs/>
          <w:sz w:val="20"/>
          <w:szCs w:val="20"/>
        </w:rPr>
        <w:t>3</w:t>
      </w:r>
      <w:r w:rsidRPr="006E30E3" w:rsidR="009B62AE">
        <w:rPr>
          <w:bCs/>
          <w:sz w:val="20"/>
          <w:szCs w:val="20"/>
        </w:rPr>
        <w:t xml:space="preserve">. Patronaje </w:t>
      </w:r>
      <w:r w:rsidR="00F604BE">
        <w:rPr>
          <w:bCs/>
          <w:sz w:val="20"/>
          <w:szCs w:val="20"/>
        </w:rPr>
        <w:t>b</w:t>
      </w:r>
      <w:r w:rsidRPr="006E30E3" w:rsidR="009B62AE">
        <w:rPr>
          <w:bCs/>
          <w:sz w:val="20"/>
          <w:szCs w:val="20"/>
        </w:rPr>
        <w:t xml:space="preserve">ásico </w:t>
      </w:r>
      <w:r w:rsidR="00F604BE">
        <w:rPr>
          <w:bCs/>
          <w:sz w:val="20"/>
          <w:szCs w:val="20"/>
        </w:rPr>
        <w:t>l</w:t>
      </w:r>
      <w:r w:rsidRPr="006E30E3" w:rsidR="009B62AE">
        <w:rPr>
          <w:bCs/>
          <w:sz w:val="20"/>
          <w:szCs w:val="20"/>
        </w:rPr>
        <w:t xml:space="preserve">ínea </w:t>
      </w:r>
      <w:r w:rsidR="00F604BE">
        <w:rPr>
          <w:bCs/>
          <w:sz w:val="20"/>
          <w:szCs w:val="20"/>
        </w:rPr>
        <w:t>f</w:t>
      </w:r>
      <w:r w:rsidRPr="006E30E3" w:rsidR="009B62AE">
        <w:rPr>
          <w:bCs/>
          <w:sz w:val="20"/>
          <w:szCs w:val="20"/>
        </w:rPr>
        <w:t>emenina</w:t>
      </w:r>
    </w:p>
    <w:p w:rsidRPr="006E30E3" w:rsidR="00D76D7F" w:rsidRDefault="002F7F1C" w14:paraId="55D9A458" w14:textId="4AD3F6DD">
      <w:pPr>
        <w:ind w:left="709"/>
        <w:rPr>
          <w:bCs/>
          <w:sz w:val="20"/>
          <w:szCs w:val="20"/>
          <w:highlight w:val="yellow"/>
        </w:rPr>
      </w:pPr>
      <w:r w:rsidRPr="006E30E3">
        <w:rPr>
          <w:bCs/>
          <w:sz w:val="20"/>
          <w:szCs w:val="20"/>
          <w:highlight w:val="yellow"/>
        </w:rPr>
        <w:t>3</w:t>
      </w:r>
      <w:r w:rsidRPr="006E30E3" w:rsidR="009B62AE">
        <w:rPr>
          <w:bCs/>
          <w:sz w:val="20"/>
          <w:szCs w:val="20"/>
          <w:highlight w:val="yellow"/>
        </w:rPr>
        <w:t xml:space="preserve">.1 Traslados de </w:t>
      </w:r>
      <w:r w:rsidR="00F604BE">
        <w:rPr>
          <w:bCs/>
          <w:sz w:val="20"/>
          <w:szCs w:val="20"/>
          <w:highlight w:val="yellow"/>
        </w:rPr>
        <w:t>p</w:t>
      </w:r>
      <w:r w:rsidRPr="006E30E3" w:rsidR="009B62AE">
        <w:rPr>
          <w:bCs/>
          <w:sz w:val="20"/>
          <w:szCs w:val="20"/>
          <w:highlight w:val="yellow"/>
        </w:rPr>
        <w:t xml:space="preserve">inza </w:t>
      </w:r>
      <w:r w:rsidR="00F604BE">
        <w:rPr>
          <w:bCs/>
          <w:sz w:val="20"/>
          <w:szCs w:val="20"/>
          <w:highlight w:val="yellow"/>
        </w:rPr>
        <w:t>c</w:t>
      </w:r>
      <w:r w:rsidRPr="006E30E3" w:rsidR="009B62AE">
        <w:rPr>
          <w:bCs/>
          <w:sz w:val="20"/>
          <w:szCs w:val="20"/>
          <w:highlight w:val="yellow"/>
        </w:rPr>
        <w:t>orrectiva de talles</w:t>
      </w:r>
    </w:p>
    <w:p w:rsidRPr="006E30E3" w:rsidR="00D76D7F" w:rsidRDefault="002F7F1C" w14:paraId="1982A155" w14:textId="01C49B1A">
      <w:pPr>
        <w:ind w:left="709" w:firstLine="435"/>
        <w:rPr>
          <w:bCs/>
          <w:sz w:val="20"/>
          <w:szCs w:val="20"/>
        </w:rPr>
      </w:pPr>
      <w:commentRangeStart w:id="3"/>
      <w:r w:rsidRPr="006E30E3">
        <w:rPr>
          <w:bCs/>
          <w:sz w:val="20"/>
          <w:szCs w:val="20"/>
          <w:highlight w:val="yellow"/>
        </w:rPr>
        <w:t>3</w:t>
      </w:r>
      <w:r w:rsidRPr="006E30E3" w:rsidR="009B62AE">
        <w:rPr>
          <w:bCs/>
          <w:sz w:val="20"/>
          <w:szCs w:val="20"/>
          <w:highlight w:val="yellow"/>
        </w:rPr>
        <w:t>.1.1 Análisis y trazo de sistema de ajuste (</w:t>
      </w:r>
      <w:r w:rsidR="00F604BE">
        <w:rPr>
          <w:bCs/>
          <w:sz w:val="20"/>
          <w:szCs w:val="20"/>
          <w:highlight w:val="yellow"/>
        </w:rPr>
        <w:t>p</w:t>
      </w:r>
      <w:r w:rsidRPr="006E30E3" w:rsidR="009B62AE">
        <w:rPr>
          <w:bCs/>
          <w:sz w:val="20"/>
          <w:szCs w:val="20"/>
          <w:highlight w:val="yellow"/>
        </w:rPr>
        <w:t>inzas y cortes</w:t>
      </w:r>
      <w:commentRangeEnd w:id="3"/>
      <w:r w:rsidRPr="006E30E3" w:rsidR="00F10960">
        <w:rPr>
          <w:rStyle w:val="Refdecomentario"/>
          <w:bCs/>
        </w:rPr>
        <w:commentReference w:id="3"/>
      </w:r>
      <w:r w:rsidRPr="006E30E3" w:rsidR="009B62AE">
        <w:rPr>
          <w:bCs/>
          <w:sz w:val="20"/>
          <w:szCs w:val="20"/>
          <w:highlight w:val="yellow"/>
        </w:rPr>
        <w:t>)</w:t>
      </w:r>
    </w:p>
    <w:p w:rsidRPr="006E30E3" w:rsidR="00D76D7F" w:rsidRDefault="002F7F1C" w14:paraId="4373F9CB" w14:textId="5AF98B22">
      <w:pPr>
        <w:pBdr>
          <w:top w:val="nil"/>
          <w:left w:val="nil"/>
          <w:bottom w:val="nil"/>
          <w:right w:val="nil"/>
          <w:between w:val="nil"/>
        </w:pBdr>
        <w:ind w:left="720"/>
        <w:rPr>
          <w:bCs/>
          <w:color w:val="000000"/>
          <w:sz w:val="20"/>
          <w:szCs w:val="20"/>
          <w:highlight w:val="yellow"/>
        </w:rPr>
      </w:pPr>
      <w:r w:rsidRPr="006E30E3">
        <w:rPr>
          <w:bCs/>
          <w:color w:val="000000"/>
          <w:sz w:val="20"/>
          <w:szCs w:val="20"/>
          <w:highlight w:val="yellow"/>
        </w:rPr>
        <w:t>3</w:t>
      </w:r>
      <w:r w:rsidRPr="006E30E3" w:rsidR="009B62AE">
        <w:rPr>
          <w:bCs/>
          <w:color w:val="000000"/>
          <w:sz w:val="20"/>
          <w:szCs w:val="20"/>
          <w:highlight w:val="yellow"/>
        </w:rPr>
        <w:t>.</w:t>
      </w:r>
      <w:r w:rsidRPr="006E30E3" w:rsidR="00F10960">
        <w:rPr>
          <w:bCs/>
          <w:color w:val="000000"/>
          <w:sz w:val="20"/>
          <w:szCs w:val="20"/>
          <w:highlight w:val="yellow"/>
        </w:rPr>
        <w:t>2</w:t>
      </w:r>
      <w:r w:rsidRPr="006E30E3" w:rsidR="009B62AE">
        <w:rPr>
          <w:bCs/>
          <w:color w:val="000000"/>
          <w:sz w:val="20"/>
          <w:szCs w:val="20"/>
          <w:highlight w:val="yellow"/>
        </w:rPr>
        <w:t xml:space="preserve"> Trazo de escotes y tipos de cuellos</w:t>
      </w:r>
    </w:p>
    <w:p w:rsidRPr="006E30E3" w:rsidR="00D76D7F" w:rsidRDefault="002F7F1C" w14:paraId="5342B843" w14:textId="2E59B012">
      <w:pPr>
        <w:pBdr>
          <w:top w:val="nil"/>
          <w:left w:val="nil"/>
          <w:bottom w:val="nil"/>
          <w:right w:val="nil"/>
          <w:between w:val="nil"/>
        </w:pBdr>
        <w:ind w:left="720"/>
        <w:rPr>
          <w:bCs/>
          <w:color w:val="000000"/>
          <w:sz w:val="20"/>
          <w:szCs w:val="20"/>
          <w:highlight w:val="yellow"/>
        </w:rPr>
      </w:pPr>
      <w:r w:rsidRPr="006E30E3">
        <w:rPr>
          <w:bCs/>
          <w:color w:val="000000"/>
          <w:sz w:val="20"/>
          <w:szCs w:val="20"/>
          <w:highlight w:val="yellow"/>
        </w:rPr>
        <w:t>3</w:t>
      </w:r>
      <w:r w:rsidRPr="006E30E3" w:rsidR="009B62AE">
        <w:rPr>
          <w:bCs/>
          <w:color w:val="000000"/>
          <w:sz w:val="20"/>
          <w:szCs w:val="20"/>
          <w:highlight w:val="yellow"/>
        </w:rPr>
        <w:t>.</w:t>
      </w:r>
      <w:r w:rsidRPr="006E30E3" w:rsidR="00F10960">
        <w:rPr>
          <w:bCs/>
          <w:color w:val="000000"/>
          <w:sz w:val="20"/>
          <w:szCs w:val="20"/>
          <w:highlight w:val="yellow"/>
        </w:rPr>
        <w:t>3</w:t>
      </w:r>
      <w:r w:rsidRPr="006E30E3" w:rsidR="009B62AE">
        <w:rPr>
          <w:bCs/>
          <w:color w:val="000000"/>
          <w:sz w:val="20"/>
          <w:szCs w:val="20"/>
          <w:highlight w:val="yellow"/>
        </w:rPr>
        <w:t xml:space="preserve"> Trazo de chaqueta tipo sastre</w:t>
      </w:r>
    </w:p>
    <w:p w:rsidRPr="006E30E3" w:rsidR="00D76D7F" w:rsidRDefault="002F7F1C" w14:paraId="41A3C22C" w14:textId="5EC978E5">
      <w:pPr>
        <w:pBdr>
          <w:top w:val="nil"/>
          <w:left w:val="nil"/>
          <w:bottom w:val="nil"/>
          <w:right w:val="nil"/>
          <w:between w:val="nil"/>
        </w:pBdr>
        <w:ind w:left="720"/>
        <w:rPr>
          <w:bCs/>
          <w:color w:val="000000"/>
          <w:sz w:val="20"/>
          <w:szCs w:val="20"/>
          <w:highlight w:val="yellow"/>
        </w:rPr>
      </w:pPr>
      <w:r w:rsidRPr="006E30E3">
        <w:rPr>
          <w:bCs/>
          <w:color w:val="000000"/>
          <w:sz w:val="20"/>
          <w:szCs w:val="20"/>
          <w:highlight w:val="yellow"/>
        </w:rPr>
        <w:t>3</w:t>
      </w:r>
      <w:r w:rsidRPr="006E30E3" w:rsidR="009B62AE">
        <w:rPr>
          <w:bCs/>
          <w:color w:val="000000"/>
          <w:sz w:val="20"/>
          <w:szCs w:val="20"/>
          <w:highlight w:val="yellow"/>
        </w:rPr>
        <w:t>.</w:t>
      </w:r>
      <w:r w:rsidRPr="006E30E3" w:rsidR="00F10960">
        <w:rPr>
          <w:bCs/>
          <w:color w:val="000000"/>
          <w:sz w:val="20"/>
          <w:szCs w:val="20"/>
          <w:highlight w:val="yellow"/>
        </w:rPr>
        <w:t>4</w:t>
      </w:r>
      <w:r w:rsidRPr="006E30E3" w:rsidR="009B62AE">
        <w:rPr>
          <w:bCs/>
          <w:color w:val="000000"/>
          <w:sz w:val="20"/>
          <w:szCs w:val="20"/>
          <w:highlight w:val="yellow"/>
        </w:rPr>
        <w:t xml:space="preserve"> Trazo de manga y cabezas de manga </w:t>
      </w:r>
    </w:p>
    <w:p w:rsidRPr="006E30E3" w:rsidR="00D76D7F" w:rsidRDefault="002F7F1C" w14:paraId="425CF809" w14:textId="269D0CAD">
      <w:pPr>
        <w:pBdr>
          <w:top w:val="nil"/>
          <w:left w:val="nil"/>
          <w:bottom w:val="nil"/>
          <w:right w:val="nil"/>
          <w:between w:val="nil"/>
        </w:pBdr>
        <w:ind w:left="720" w:firstLine="720"/>
        <w:rPr>
          <w:bCs/>
          <w:color w:val="000000"/>
          <w:sz w:val="20"/>
          <w:szCs w:val="20"/>
        </w:rPr>
      </w:pPr>
      <w:r w:rsidRPr="006E30E3">
        <w:rPr>
          <w:bCs/>
          <w:color w:val="000000"/>
          <w:sz w:val="20"/>
          <w:szCs w:val="20"/>
          <w:highlight w:val="yellow"/>
        </w:rPr>
        <w:t>3</w:t>
      </w:r>
      <w:r w:rsidRPr="006E30E3" w:rsidR="009B62AE">
        <w:rPr>
          <w:bCs/>
          <w:color w:val="000000"/>
          <w:sz w:val="20"/>
          <w:szCs w:val="20"/>
          <w:highlight w:val="yellow"/>
        </w:rPr>
        <w:t>.</w:t>
      </w:r>
      <w:r w:rsidRPr="006E30E3" w:rsidR="00F10960">
        <w:rPr>
          <w:bCs/>
          <w:color w:val="000000"/>
          <w:sz w:val="20"/>
          <w:szCs w:val="20"/>
          <w:highlight w:val="yellow"/>
        </w:rPr>
        <w:t>4</w:t>
      </w:r>
      <w:r w:rsidRPr="006E30E3" w:rsidR="009B62AE">
        <w:rPr>
          <w:bCs/>
          <w:color w:val="000000"/>
          <w:sz w:val="20"/>
          <w:szCs w:val="20"/>
          <w:highlight w:val="yellow"/>
        </w:rPr>
        <w:t>.1 Interpretación de mangas</w:t>
      </w:r>
      <w:r w:rsidRPr="006E30E3" w:rsidR="009B62AE">
        <w:rPr>
          <w:bCs/>
          <w:color w:val="000000"/>
          <w:sz w:val="20"/>
          <w:szCs w:val="20"/>
        </w:rPr>
        <w:t xml:space="preserve"> </w:t>
      </w:r>
    </w:p>
    <w:p w:rsidRPr="006E30E3" w:rsidR="00D76D7F" w:rsidRDefault="002F7F1C" w14:paraId="03A45A40" w14:textId="24458CA2">
      <w:pPr>
        <w:pBdr>
          <w:top w:val="nil"/>
          <w:left w:val="nil"/>
          <w:bottom w:val="nil"/>
          <w:right w:val="nil"/>
          <w:between w:val="nil"/>
        </w:pBdr>
        <w:ind w:left="720"/>
        <w:rPr>
          <w:bCs/>
          <w:color w:val="000000"/>
          <w:sz w:val="20"/>
          <w:szCs w:val="20"/>
        </w:rPr>
      </w:pPr>
      <w:r w:rsidRPr="006E30E3">
        <w:rPr>
          <w:bCs/>
          <w:color w:val="000000"/>
          <w:sz w:val="20"/>
          <w:szCs w:val="20"/>
        </w:rPr>
        <w:t>3</w:t>
      </w:r>
      <w:r w:rsidRPr="006E30E3" w:rsidR="009B62AE">
        <w:rPr>
          <w:bCs/>
          <w:color w:val="000000"/>
          <w:sz w:val="20"/>
          <w:szCs w:val="20"/>
        </w:rPr>
        <w:t>.6 Trazo de falda y modificación de básicos de falda</w:t>
      </w:r>
    </w:p>
    <w:p w:rsidRPr="006E30E3" w:rsidR="00D76D7F" w:rsidRDefault="002F7F1C" w14:paraId="5326E8B8" w14:textId="7BA8B08C">
      <w:pPr>
        <w:pBdr>
          <w:top w:val="nil"/>
          <w:left w:val="nil"/>
          <w:bottom w:val="nil"/>
          <w:right w:val="nil"/>
          <w:between w:val="nil"/>
        </w:pBdr>
        <w:ind w:left="720" w:firstLine="720"/>
        <w:rPr>
          <w:bCs/>
          <w:color w:val="000000"/>
          <w:sz w:val="20"/>
          <w:szCs w:val="20"/>
        </w:rPr>
      </w:pPr>
      <w:r w:rsidRPr="006E30E3">
        <w:rPr>
          <w:bCs/>
          <w:color w:val="000000"/>
          <w:sz w:val="20"/>
          <w:szCs w:val="20"/>
        </w:rPr>
        <w:t>3</w:t>
      </w:r>
      <w:r w:rsidRPr="006E30E3" w:rsidR="009B62AE">
        <w:rPr>
          <w:bCs/>
          <w:color w:val="000000"/>
          <w:sz w:val="20"/>
          <w:szCs w:val="20"/>
        </w:rPr>
        <w:t>.6.1 Trazo de faldas rotondas</w:t>
      </w:r>
    </w:p>
    <w:p w:rsidRPr="006E30E3" w:rsidR="00D76D7F" w:rsidRDefault="002F7F1C" w14:paraId="16BABFC6" w14:textId="719027A1">
      <w:pPr>
        <w:pBdr>
          <w:top w:val="nil"/>
          <w:left w:val="nil"/>
          <w:bottom w:val="nil"/>
          <w:right w:val="nil"/>
          <w:between w:val="nil"/>
        </w:pBdr>
        <w:ind w:left="720"/>
        <w:rPr>
          <w:bCs/>
          <w:color w:val="000000"/>
          <w:sz w:val="20"/>
          <w:szCs w:val="20"/>
        </w:rPr>
      </w:pPr>
      <w:r w:rsidRPr="006E30E3">
        <w:rPr>
          <w:bCs/>
          <w:color w:val="000000"/>
          <w:sz w:val="20"/>
          <w:szCs w:val="20"/>
        </w:rPr>
        <w:t>3</w:t>
      </w:r>
      <w:r w:rsidRPr="006E30E3" w:rsidR="009B62AE">
        <w:rPr>
          <w:bCs/>
          <w:color w:val="000000"/>
          <w:sz w:val="20"/>
          <w:szCs w:val="20"/>
        </w:rPr>
        <w:t>.7 Trazo de vestido de noche</w:t>
      </w:r>
    </w:p>
    <w:p w:rsidRPr="006E30E3" w:rsidR="00D76D7F" w:rsidRDefault="002F7F1C" w14:paraId="155BDC1C" w14:textId="14C2EF74">
      <w:pPr>
        <w:pBdr>
          <w:top w:val="nil"/>
          <w:left w:val="nil"/>
          <w:bottom w:val="nil"/>
          <w:right w:val="nil"/>
          <w:between w:val="nil"/>
        </w:pBdr>
        <w:ind w:left="720"/>
        <w:rPr>
          <w:bCs/>
          <w:color w:val="000000"/>
          <w:sz w:val="20"/>
          <w:szCs w:val="20"/>
        </w:rPr>
      </w:pPr>
      <w:r w:rsidRPr="006E30E3">
        <w:rPr>
          <w:bCs/>
          <w:color w:val="000000"/>
          <w:sz w:val="20"/>
          <w:szCs w:val="20"/>
        </w:rPr>
        <w:t>3</w:t>
      </w:r>
      <w:r w:rsidRPr="006E30E3" w:rsidR="009B62AE">
        <w:rPr>
          <w:bCs/>
          <w:color w:val="000000"/>
          <w:sz w:val="20"/>
          <w:szCs w:val="20"/>
        </w:rPr>
        <w:t>.8 Interpretación de prendas inferiores</w:t>
      </w:r>
    </w:p>
    <w:p w:rsidRPr="006E30E3" w:rsidR="00D76D7F" w:rsidRDefault="002F7F1C" w14:paraId="0017D519" w14:textId="78A4998B">
      <w:pPr>
        <w:pBdr>
          <w:top w:val="nil"/>
          <w:left w:val="nil"/>
          <w:bottom w:val="nil"/>
          <w:right w:val="nil"/>
          <w:between w:val="nil"/>
        </w:pBdr>
        <w:ind w:left="720"/>
        <w:rPr>
          <w:bCs/>
          <w:color w:val="000000"/>
          <w:sz w:val="20"/>
          <w:szCs w:val="20"/>
        </w:rPr>
      </w:pPr>
      <w:r w:rsidRPr="006E30E3">
        <w:rPr>
          <w:bCs/>
          <w:color w:val="000000"/>
          <w:sz w:val="20"/>
          <w:szCs w:val="20"/>
        </w:rPr>
        <w:t>3</w:t>
      </w:r>
      <w:r w:rsidRPr="006E30E3" w:rsidR="009B62AE">
        <w:rPr>
          <w:bCs/>
          <w:color w:val="000000"/>
          <w:sz w:val="20"/>
          <w:szCs w:val="20"/>
        </w:rPr>
        <w:t xml:space="preserve">.9 Interpretación de </w:t>
      </w:r>
      <w:r w:rsidR="0021394E">
        <w:rPr>
          <w:bCs/>
          <w:color w:val="000000"/>
          <w:sz w:val="20"/>
          <w:szCs w:val="20"/>
        </w:rPr>
        <w:t>o</w:t>
      </w:r>
      <w:r w:rsidRPr="006E30E3" w:rsidR="009B62AE">
        <w:rPr>
          <w:bCs/>
          <w:color w:val="000000"/>
          <w:sz w:val="20"/>
          <w:szCs w:val="20"/>
        </w:rPr>
        <w:t>veroles</w:t>
      </w:r>
    </w:p>
    <w:p w:rsidRPr="006E30E3" w:rsidR="009B62AE" w:rsidRDefault="009B62AE" w14:paraId="236279C4" w14:textId="13E61492">
      <w:pPr>
        <w:pBdr>
          <w:top w:val="nil"/>
          <w:left w:val="nil"/>
          <w:bottom w:val="nil"/>
          <w:right w:val="nil"/>
          <w:between w:val="nil"/>
        </w:pBdr>
        <w:ind w:left="720"/>
        <w:rPr>
          <w:bCs/>
          <w:color w:val="000000"/>
          <w:sz w:val="20"/>
          <w:szCs w:val="20"/>
        </w:rPr>
      </w:pPr>
    </w:p>
    <w:p w:rsidR="009B62AE" w:rsidRDefault="009B62AE" w14:paraId="7CAFD9A3" w14:textId="77777777">
      <w:pPr>
        <w:pBdr>
          <w:top w:val="nil"/>
          <w:left w:val="nil"/>
          <w:bottom w:val="nil"/>
          <w:right w:val="nil"/>
          <w:between w:val="nil"/>
        </w:pBdr>
        <w:ind w:left="720"/>
        <w:rPr>
          <w:b/>
          <w:color w:val="000000"/>
          <w:sz w:val="20"/>
          <w:szCs w:val="20"/>
        </w:rPr>
      </w:pPr>
    </w:p>
    <w:p w:rsidR="00D76D7F" w:rsidRDefault="009B62AE" w14:paraId="2D56D907" w14:textId="299C27B0">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bookmarkEnd w:id="0"/>
    <w:p w:rsidR="00D76D7F" w:rsidRDefault="00D76D7F" w14:paraId="77D0BD2E" w14:textId="77777777">
      <w:pPr>
        <w:rPr>
          <w:b/>
          <w:sz w:val="20"/>
          <w:szCs w:val="20"/>
        </w:rPr>
      </w:pPr>
    </w:p>
    <w:p w:rsidR="00D76D7F" w:rsidRDefault="009B62AE" w14:paraId="1DF67ACF" w14:textId="77777777">
      <w:pPr>
        <w:rPr>
          <w:b/>
          <w:sz w:val="20"/>
          <w:szCs w:val="20"/>
        </w:rPr>
      </w:pPr>
      <w:commentRangeStart w:id="4"/>
      <w:r>
        <w:rPr>
          <w:b/>
          <w:sz w:val="20"/>
          <w:szCs w:val="20"/>
        </w:rPr>
        <w:t>Introducción</w:t>
      </w:r>
      <w:commentRangeEnd w:id="4"/>
      <w:r w:rsidR="00C346C6">
        <w:rPr>
          <w:rStyle w:val="Refdecomentario"/>
        </w:rPr>
        <w:commentReference w:id="4"/>
      </w:r>
    </w:p>
    <w:p w:rsidR="00D76D7F" w:rsidRDefault="009B62AE" w14:paraId="13D21CA9" w14:textId="77777777">
      <w:pPr>
        <w:spacing w:line="240" w:lineRule="auto"/>
        <w:ind w:left="426"/>
        <w:jc w:val="both"/>
        <w:rPr>
          <w:color w:val="000000"/>
          <w:sz w:val="20"/>
          <w:szCs w:val="20"/>
        </w:rPr>
      </w:pPr>
      <w:r>
        <w:rPr>
          <w:color w:val="000000"/>
          <w:sz w:val="20"/>
          <w:szCs w:val="20"/>
        </w:rPr>
        <w:t>¡Bienvenidos!</w:t>
      </w:r>
    </w:p>
    <w:p w:rsidR="00304BA9" w:rsidRDefault="00304BA9" w14:paraId="382EB488" w14:textId="77777777">
      <w:pPr>
        <w:spacing w:line="240" w:lineRule="auto"/>
        <w:ind w:left="426"/>
        <w:jc w:val="both"/>
        <w:rPr>
          <w:color w:val="000000"/>
          <w:sz w:val="20"/>
          <w:szCs w:val="20"/>
        </w:rPr>
      </w:pPr>
    </w:p>
    <w:p w:rsidRPr="002745ED" w:rsidR="00304BA9" w:rsidP="00304BA9" w:rsidRDefault="00304BA9" w14:paraId="43AE3B06" w14:textId="77777777">
      <w:pPr>
        <w:pBdr>
          <w:top w:val="nil"/>
          <w:left w:val="nil"/>
          <w:bottom w:val="nil"/>
          <w:right w:val="nil"/>
          <w:between w:val="nil"/>
        </w:pBdr>
        <w:jc w:val="both"/>
        <w:rPr>
          <w:b/>
          <w:color w:val="000000"/>
          <w:sz w:val="20"/>
          <w:szCs w:val="20"/>
        </w:rPr>
      </w:pPr>
      <w:commentRangeStart w:id="5"/>
      <w:r w:rsidRPr="002745ED">
        <w:rPr>
          <w:bCs/>
          <w:color w:val="000000"/>
          <w:sz w:val="20"/>
          <w:szCs w:val="20"/>
        </w:rPr>
        <w:t xml:space="preserve">En el siguiente video </w:t>
      </w:r>
      <w:r>
        <w:rPr>
          <w:bCs/>
          <w:color w:val="000000"/>
          <w:sz w:val="20"/>
          <w:szCs w:val="20"/>
        </w:rPr>
        <w:t>se presenta una breve explicación de los temas que serán tratados en este componente:</w:t>
      </w:r>
      <w:commentRangeEnd w:id="5"/>
      <w:r>
        <w:rPr>
          <w:rStyle w:val="Refdecomentario"/>
        </w:rPr>
        <w:commentReference w:id="5"/>
      </w:r>
    </w:p>
    <w:p w:rsidR="00304BA9" w:rsidRDefault="00304BA9" w14:paraId="48156A16" w14:textId="77777777">
      <w:pPr>
        <w:spacing w:line="240" w:lineRule="auto"/>
        <w:ind w:left="426"/>
        <w:jc w:val="both"/>
        <w:rPr>
          <w:color w:val="000000"/>
          <w:sz w:val="20"/>
          <w:szCs w:val="20"/>
        </w:rPr>
      </w:pPr>
    </w:p>
    <w:p w:rsidR="00D76D7F" w:rsidRDefault="00D76D7F" w14:paraId="7EA2417A" w14:textId="77777777">
      <w:pPr>
        <w:spacing w:line="240" w:lineRule="auto"/>
        <w:ind w:left="426"/>
        <w:jc w:val="both"/>
        <w:rPr>
          <w:color w:val="000000"/>
          <w:sz w:val="20"/>
          <w:szCs w:val="20"/>
        </w:rPr>
      </w:pPr>
    </w:p>
    <w:p w:rsidRPr="00DA4AB9" w:rsidR="00DA4AB9" w:rsidP="00DA4AB9" w:rsidRDefault="009B62AE" w14:paraId="5AA0BD38" w14:textId="50201083">
      <w:pPr>
        <w:spacing w:line="240" w:lineRule="auto"/>
        <w:jc w:val="both"/>
        <w:rPr>
          <w:color w:val="000000"/>
          <w:sz w:val="20"/>
          <w:szCs w:val="20"/>
          <w:highlight w:val="yellow"/>
        </w:rPr>
      </w:pPr>
      <w:commentRangeStart w:id="6"/>
      <w:r w:rsidRPr="00DA4AB9">
        <w:rPr>
          <w:color w:val="000000"/>
          <w:sz w:val="20"/>
          <w:szCs w:val="20"/>
          <w:highlight w:val="yellow"/>
        </w:rPr>
        <w:t xml:space="preserve">Para el desarrollo y trazo de </w:t>
      </w:r>
      <w:r w:rsidR="001F6076">
        <w:rPr>
          <w:color w:val="000000"/>
          <w:sz w:val="20"/>
          <w:szCs w:val="20"/>
          <w:highlight w:val="yellow"/>
        </w:rPr>
        <w:t xml:space="preserve">las </w:t>
      </w:r>
      <w:r w:rsidRPr="00DA4AB9">
        <w:rPr>
          <w:color w:val="000000"/>
          <w:sz w:val="20"/>
          <w:szCs w:val="20"/>
          <w:highlight w:val="yellow"/>
        </w:rPr>
        <w:t xml:space="preserve">prendas de vestir se </w:t>
      </w:r>
      <w:r w:rsidRPr="00DA4AB9" w:rsidR="00C346C6">
        <w:rPr>
          <w:color w:val="000000"/>
          <w:sz w:val="20"/>
          <w:szCs w:val="20"/>
          <w:highlight w:val="yellow"/>
        </w:rPr>
        <w:t>abordarán</w:t>
      </w:r>
      <w:r w:rsidRPr="00DA4AB9">
        <w:rPr>
          <w:color w:val="000000"/>
          <w:sz w:val="20"/>
          <w:szCs w:val="20"/>
          <w:highlight w:val="yellow"/>
        </w:rPr>
        <w:t xml:space="preserve"> una serie de conceptos que le permitirán afianzar cada vez más el manejo de los básicos para la interpretación </w:t>
      </w:r>
      <w:r w:rsidRPr="00DA4AB9" w:rsidR="00295242">
        <w:rPr>
          <w:color w:val="000000"/>
          <w:sz w:val="20"/>
          <w:szCs w:val="20"/>
          <w:highlight w:val="yellow"/>
        </w:rPr>
        <w:t>y</w:t>
      </w:r>
      <w:r w:rsidRPr="00DA4AB9">
        <w:rPr>
          <w:color w:val="000000"/>
          <w:sz w:val="20"/>
          <w:szCs w:val="20"/>
          <w:highlight w:val="yellow"/>
        </w:rPr>
        <w:t xml:space="preserve"> desarrollo de </w:t>
      </w:r>
      <w:r w:rsidR="001F6076">
        <w:rPr>
          <w:color w:val="000000"/>
          <w:sz w:val="20"/>
          <w:szCs w:val="20"/>
          <w:highlight w:val="yellow"/>
        </w:rPr>
        <w:t xml:space="preserve">las </w:t>
      </w:r>
      <w:r w:rsidRPr="00DA4AB9">
        <w:rPr>
          <w:color w:val="000000"/>
          <w:sz w:val="20"/>
          <w:szCs w:val="20"/>
          <w:highlight w:val="yellow"/>
        </w:rPr>
        <w:t>prendas</w:t>
      </w:r>
      <w:r w:rsidR="001F6076">
        <w:rPr>
          <w:color w:val="000000"/>
          <w:sz w:val="20"/>
          <w:szCs w:val="20"/>
          <w:highlight w:val="yellow"/>
        </w:rPr>
        <w:t>;</w:t>
      </w:r>
      <w:r w:rsidRPr="00DA4AB9">
        <w:rPr>
          <w:color w:val="000000"/>
          <w:sz w:val="20"/>
          <w:szCs w:val="20"/>
          <w:highlight w:val="yellow"/>
        </w:rPr>
        <w:t xml:space="preserve"> la apropiación de cada uno de los pasos del patronaje</w:t>
      </w:r>
      <w:r w:rsidR="001F6076">
        <w:rPr>
          <w:color w:val="000000"/>
          <w:sz w:val="20"/>
          <w:szCs w:val="20"/>
          <w:highlight w:val="yellow"/>
        </w:rPr>
        <w:t xml:space="preserve"> y</w:t>
      </w:r>
      <w:r w:rsidRPr="00DA4AB9">
        <w:rPr>
          <w:color w:val="000000"/>
          <w:sz w:val="20"/>
          <w:szCs w:val="20"/>
          <w:highlight w:val="yellow"/>
        </w:rPr>
        <w:t xml:space="preserve"> el manejo de proporciones</w:t>
      </w:r>
      <w:r w:rsidR="003D1298">
        <w:rPr>
          <w:color w:val="000000"/>
          <w:sz w:val="20"/>
          <w:szCs w:val="20"/>
          <w:highlight w:val="yellow"/>
        </w:rPr>
        <w:t>,</w:t>
      </w:r>
      <w:r w:rsidRPr="00DA4AB9">
        <w:rPr>
          <w:color w:val="000000"/>
          <w:sz w:val="20"/>
          <w:szCs w:val="20"/>
          <w:highlight w:val="yellow"/>
        </w:rPr>
        <w:t xml:space="preserve"> </w:t>
      </w:r>
      <w:r w:rsidRPr="00DA4AB9" w:rsidR="00E77258">
        <w:rPr>
          <w:color w:val="000000"/>
          <w:sz w:val="20"/>
          <w:szCs w:val="20"/>
          <w:highlight w:val="yellow"/>
        </w:rPr>
        <w:t xml:space="preserve">desde </w:t>
      </w:r>
      <w:r w:rsidRPr="00DA4AB9">
        <w:rPr>
          <w:color w:val="000000"/>
          <w:sz w:val="20"/>
          <w:szCs w:val="20"/>
          <w:highlight w:val="yellow"/>
        </w:rPr>
        <w:t xml:space="preserve">el análisis </w:t>
      </w:r>
      <w:r w:rsidRPr="00DA4AB9" w:rsidR="00E77258">
        <w:rPr>
          <w:color w:val="000000"/>
          <w:sz w:val="20"/>
          <w:szCs w:val="20"/>
          <w:highlight w:val="yellow"/>
        </w:rPr>
        <w:t>d</w:t>
      </w:r>
      <w:r w:rsidRPr="00DA4AB9">
        <w:rPr>
          <w:color w:val="000000"/>
          <w:sz w:val="20"/>
          <w:szCs w:val="20"/>
          <w:highlight w:val="yellow"/>
        </w:rPr>
        <w:t>el comportamiento de cada una de las piezas que acompañan una prenda</w:t>
      </w:r>
      <w:r w:rsidR="003D1298">
        <w:rPr>
          <w:color w:val="000000"/>
          <w:sz w:val="20"/>
          <w:szCs w:val="20"/>
          <w:highlight w:val="yellow"/>
        </w:rPr>
        <w:t>,</w:t>
      </w:r>
      <w:r w:rsidRPr="00DA4AB9">
        <w:rPr>
          <w:color w:val="000000"/>
          <w:sz w:val="20"/>
          <w:szCs w:val="20"/>
          <w:highlight w:val="yellow"/>
        </w:rPr>
        <w:t xml:space="preserve"> son la base fundamental para el desarrollo de patronaje básico en línea infantil, masculina y femenina</w:t>
      </w:r>
      <w:r w:rsidRPr="00DA4AB9" w:rsidR="003728CC">
        <w:rPr>
          <w:color w:val="000000"/>
          <w:sz w:val="20"/>
          <w:szCs w:val="20"/>
          <w:highlight w:val="yellow"/>
        </w:rPr>
        <w:t>.</w:t>
      </w:r>
    </w:p>
    <w:p w:rsidRPr="00DA4AB9" w:rsidR="00DA4AB9" w:rsidP="00DA4AB9" w:rsidRDefault="00DA4AB9" w14:paraId="710758DF" w14:textId="77777777">
      <w:pPr>
        <w:spacing w:line="240" w:lineRule="auto"/>
        <w:jc w:val="both"/>
        <w:rPr>
          <w:color w:val="000000"/>
          <w:sz w:val="20"/>
          <w:szCs w:val="20"/>
          <w:highlight w:val="yellow"/>
        </w:rPr>
      </w:pPr>
    </w:p>
    <w:p w:rsidR="00D76D7F" w:rsidP="00DA4AB9" w:rsidRDefault="009B62AE" w14:paraId="73620699" w14:textId="354A36CB">
      <w:pPr>
        <w:spacing w:line="240" w:lineRule="auto"/>
        <w:jc w:val="both"/>
        <w:rPr>
          <w:sz w:val="20"/>
          <w:szCs w:val="20"/>
        </w:rPr>
      </w:pPr>
      <w:r w:rsidRPr="00DA4AB9">
        <w:rPr>
          <w:sz w:val="20"/>
          <w:szCs w:val="20"/>
          <w:highlight w:val="yellow"/>
        </w:rPr>
        <w:t>Los requerimientos de la industria cada vez se vuelven más y más transitorios, las adaptaciones de la moda, tendencias, estructuras y siluetas hacen parte de la variedad y requerimientos que debe estar en capacidad de cumplir un patronista frente al desarrollo de las prendas, la inmersión de este componente le entregará todas las herramientas teórico-prácticas para realizar el trazo en el desarrollo de patrones y producción de prendas.</w:t>
      </w:r>
      <w:commentRangeEnd w:id="6"/>
      <w:r w:rsidR="00304BA9">
        <w:rPr>
          <w:rStyle w:val="Refdecomentario"/>
        </w:rPr>
        <w:commentReference w:id="6"/>
      </w:r>
    </w:p>
    <w:p w:rsidR="00DA7A38" w:rsidP="00DA4AB9" w:rsidRDefault="00DA7A38" w14:paraId="4E72E667" w14:textId="28FDCE0B">
      <w:pPr>
        <w:spacing w:line="240" w:lineRule="auto"/>
        <w:jc w:val="both"/>
        <w:rPr>
          <w:sz w:val="20"/>
          <w:szCs w:val="20"/>
        </w:rPr>
      </w:pPr>
    </w:p>
    <w:p w:rsidR="00DA7A38" w:rsidP="00DA4AB9" w:rsidRDefault="00DA7A38" w14:paraId="2BD6408F" w14:textId="55776924">
      <w:pPr>
        <w:spacing w:line="240" w:lineRule="auto"/>
        <w:jc w:val="both"/>
        <w:rPr>
          <w:sz w:val="20"/>
          <w:szCs w:val="20"/>
        </w:rPr>
      </w:pPr>
    </w:p>
    <w:p w:rsidRPr="00DA7A38" w:rsidR="00DA7A38" w:rsidP="00DA4AB9" w:rsidRDefault="00DA7A38" w14:paraId="610976F2" w14:textId="0994B7E6">
      <w:pPr>
        <w:spacing w:line="240" w:lineRule="auto"/>
        <w:jc w:val="both"/>
        <w:rPr>
          <w:b/>
          <w:bCs/>
          <w:sz w:val="20"/>
          <w:szCs w:val="20"/>
        </w:rPr>
      </w:pPr>
      <w:commentRangeStart w:id="7"/>
      <w:r w:rsidRPr="00DA7A38">
        <w:rPr>
          <w:b/>
          <w:bCs/>
          <w:sz w:val="20"/>
          <w:szCs w:val="20"/>
        </w:rPr>
        <w:t xml:space="preserve">Patronaje </w:t>
      </w:r>
      <w:r w:rsidR="0082572C">
        <w:rPr>
          <w:b/>
          <w:bCs/>
          <w:sz w:val="20"/>
          <w:szCs w:val="20"/>
        </w:rPr>
        <w:t>b</w:t>
      </w:r>
      <w:r w:rsidRPr="00DA7A38">
        <w:rPr>
          <w:b/>
          <w:bCs/>
          <w:sz w:val="20"/>
          <w:szCs w:val="20"/>
        </w:rPr>
        <w:t>ásico</w:t>
      </w:r>
      <w:commentRangeEnd w:id="7"/>
      <w:r w:rsidR="00CD5C83">
        <w:rPr>
          <w:rStyle w:val="Refdecomentario"/>
        </w:rPr>
        <w:commentReference w:id="7"/>
      </w:r>
    </w:p>
    <w:p w:rsidR="00DA7A38" w:rsidP="00DA4AB9" w:rsidRDefault="00160E89" w14:paraId="30E976CE" w14:textId="295F9F83">
      <w:pPr>
        <w:spacing w:line="240" w:lineRule="auto"/>
        <w:jc w:val="both"/>
        <w:rPr>
          <w:sz w:val="20"/>
          <w:szCs w:val="20"/>
        </w:rPr>
      </w:pPr>
      <w:r>
        <w:rPr>
          <w:noProof/>
          <w:sz w:val="20"/>
          <w:szCs w:val="20"/>
        </w:rPr>
        <mc:AlternateContent>
          <mc:Choice Requires="wps">
            <w:drawing>
              <wp:anchor distT="0" distB="0" distL="114300" distR="114300" simplePos="0" relativeHeight="251659264" behindDoc="0" locked="0" layoutInCell="1" allowOverlap="1" wp14:anchorId="219725E8" wp14:editId="69D56019">
                <wp:simplePos x="0" y="0"/>
                <wp:positionH relativeFrom="margin">
                  <wp:posOffset>-65920</wp:posOffset>
                </wp:positionH>
                <wp:positionV relativeFrom="paragraph">
                  <wp:posOffset>43586</wp:posOffset>
                </wp:positionV>
                <wp:extent cx="6457950" cy="2329851"/>
                <wp:effectExtent l="76200" t="38100" r="76200" b="89535"/>
                <wp:wrapNone/>
                <wp:docPr id="4" name="Rectángulo: esquinas redondeadas 4"/>
                <wp:cNvGraphicFramePr/>
                <a:graphic xmlns:a="http://schemas.openxmlformats.org/drawingml/2006/main">
                  <a:graphicData uri="http://schemas.microsoft.com/office/word/2010/wordprocessingShape">
                    <wps:wsp>
                      <wps:cNvSpPr/>
                      <wps:spPr>
                        <a:xfrm>
                          <a:off x="0" y="0"/>
                          <a:ext cx="6457950" cy="2329851"/>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2CF6C03F">
              <v:roundrect id="Rectángulo: esquinas redondeadas 4" style="position:absolute;margin-left:-5.2pt;margin-top:3.45pt;width:508.5pt;height:183.4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red" strokeweight="2.25pt" arcsize="10923f" w14:anchorId="178081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">
                <v:shadow on="t" color="black" opacity="22937f" offset="0,.63889mm" origin=",.5"/>
                <w10:wrap anchorx="margin"/>
              </v:roundrect>
            </w:pict>
          </mc:Fallback>
        </mc:AlternateContent>
      </w:r>
    </w:p>
    <w:p w:rsidR="00DA7A38" w:rsidP="00DA7A38" w:rsidRDefault="00DA7A38" w14:paraId="1A51FE8C" w14:textId="383F1CFA">
      <w:pPr>
        <w:jc w:val="both"/>
        <w:rPr>
          <w:sz w:val="20"/>
          <w:szCs w:val="20"/>
          <w:highlight w:val="yellow"/>
        </w:rPr>
      </w:pPr>
      <w:r w:rsidRPr="00DA7A38">
        <w:rPr>
          <w:sz w:val="20"/>
          <w:szCs w:val="20"/>
          <w:highlight w:val="yellow"/>
        </w:rPr>
        <w:t>Para iniciar</w:t>
      </w:r>
      <w:r w:rsidR="008A784B">
        <w:rPr>
          <w:sz w:val="20"/>
          <w:szCs w:val="20"/>
          <w:highlight w:val="yellow"/>
        </w:rPr>
        <w:t xml:space="preserve"> con </w:t>
      </w:r>
      <w:r w:rsidRPr="00DA7A38">
        <w:rPr>
          <w:sz w:val="20"/>
          <w:szCs w:val="20"/>
          <w:highlight w:val="yellow"/>
        </w:rPr>
        <w:t>los trazos de prendas desde los básicos en prendas inferiores, la línea de aplome o línea base de construcción es la altura de cadera o tiro</w:t>
      </w:r>
      <w:r w:rsidR="00DB6008">
        <w:rPr>
          <w:sz w:val="20"/>
          <w:szCs w:val="20"/>
          <w:highlight w:val="yellow"/>
        </w:rPr>
        <w:t xml:space="preserve">, también se debe tener en cuenta </w:t>
      </w:r>
      <w:r w:rsidR="008A784B">
        <w:rPr>
          <w:sz w:val="20"/>
          <w:szCs w:val="20"/>
          <w:highlight w:val="yellow"/>
        </w:rPr>
        <w:t>que,</w:t>
      </w:r>
      <w:r w:rsidR="00DB6008">
        <w:rPr>
          <w:sz w:val="20"/>
          <w:szCs w:val="20"/>
          <w:highlight w:val="yellow"/>
        </w:rPr>
        <w:t xml:space="preserve"> en</w:t>
      </w:r>
      <w:r w:rsidRPr="00DA7A38">
        <w:rPr>
          <w:sz w:val="20"/>
          <w:szCs w:val="20"/>
          <w:highlight w:val="yellow"/>
        </w:rPr>
        <w:t xml:space="preserve"> los trazos de prendas desde los básicos en prendas superiores, la línea de aplome </w:t>
      </w:r>
      <w:r w:rsidR="00DB6008">
        <w:rPr>
          <w:sz w:val="20"/>
          <w:szCs w:val="20"/>
          <w:highlight w:val="yellow"/>
        </w:rPr>
        <w:t>o</w:t>
      </w:r>
      <w:r w:rsidRPr="00DA7A38">
        <w:rPr>
          <w:sz w:val="20"/>
          <w:szCs w:val="20"/>
          <w:highlight w:val="yellow"/>
        </w:rPr>
        <w:t xml:space="preserve"> la línea base de construcción es la línea de sisa o la altura de cadera.</w:t>
      </w:r>
    </w:p>
    <w:p w:rsidRPr="00DA7A38" w:rsidR="00DA7A38" w:rsidP="00DA7A38" w:rsidRDefault="00DA7A38" w14:paraId="09A90462" w14:textId="77777777">
      <w:pPr>
        <w:jc w:val="both"/>
        <w:rPr>
          <w:sz w:val="20"/>
          <w:szCs w:val="20"/>
          <w:highlight w:val="yellow"/>
        </w:rPr>
      </w:pPr>
    </w:p>
    <w:p w:rsidRPr="00DA7A38" w:rsidR="00DA7A38" w:rsidP="00DA7A38" w:rsidRDefault="00904ED8" w14:paraId="569F07D1" w14:textId="50D04DD6">
      <w:pPr>
        <w:jc w:val="both"/>
        <w:rPr>
          <w:sz w:val="20"/>
          <w:szCs w:val="20"/>
          <w:highlight w:val="yellow"/>
        </w:rPr>
      </w:pPr>
      <w:r w:rsidRPr="138FE10D" w:rsidR="00904ED8">
        <w:rPr>
          <w:sz w:val="20"/>
          <w:szCs w:val="20"/>
          <w:highlight w:val="yellow"/>
        </w:rPr>
        <w:t>L</w:t>
      </w:r>
      <w:r w:rsidRPr="138FE10D" w:rsidR="00DA7A38">
        <w:rPr>
          <w:sz w:val="20"/>
          <w:szCs w:val="20"/>
          <w:highlight w:val="yellow"/>
        </w:rPr>
        <w:t>as medidas implementadas o referenciadas en los videos</w:t>
      </w:r>
      <w:r w:rsidRPr="138FE10D" w:rsidR="00DF562E">
        <w:rPr>
          <w:sz w:val="20"/>
          <w:szCs w:val="20"/>
          <w:highlight w:val="yellow"/>
        </w:rPr>
        <w:t xml:space="preserve"> </w:t>
      </w:r>
      <w:r w:rsidRPr="138FE10D" w:rsidR="00DA7A38">
        <w:rPr>
          <w:sz w:val="20"/>
          <w:szCs w:val="20"/>
          <w:highlight w:val="yellow"/>
        </w:rPr>
        <w:t xml:space="preserve">son solo </w:t>
      </w:r>
      <w:commentRangeStart w:id="8"/>
      <w:r w:rsidRPr="138FE10D" w:rsidR="00DA7A38">
        <w:rPr>
          <w:sz w:val="20"/>
          <w:szCs w:val="20"/>
          <w:highlight w:val="yellow"/>
        </w:rPr>
        <w:t>ejemplos</w:t>
      </w:r>
      <w:commentRangeEnd w:id="8"/>
      <w:r>
        <w:rPr>
          <w:rStyle w:val="CommentReference"/>
        </w:rPr>
        <w:commentReference w:id="8"/>
      </w:r>
      <w:r w:rsidRPr="138FE10D" w:rsidR="00DA7A38">
        <w:rPr>
          <w:sz w:val="20"/>
          <w:szCs w:val="20"/>
          <w:highlight w:val="yellow"/>
        </w:rPr>
        <w:t xml:space="preserve"> y </w:t>
      </w:r>
      <w:r w:rsidRPr="138FE10D" w:rsidR="00DA7A38">
        <w:rPr>
          <w:color w:val="auto"/>
          <w:sz w:val="20"/>
          <w:szCs w:val="20"/>
          <w:highlight w:val="yellow"/>
        </w:rPr>
        <w:t>guías</w:t>
      </w:r>
      <w:r w:rsidRPr="138FE10D" w:rsidR="00DA7A38">
        <w:rPr>
          <w:sz w:val="20"/>
          <w:szCs w:val="20"/>
          <w:highlight w:val="yellow"/>
        </w:rPr>
        <w:t xml:space="preserve">, cada plano o cada uno tendrá referencias diferentes, esto depende del tipo de trazo, elementos o incluso </w:t>
      </w:r>
      <w:r w:rsidRPr="138FE10D" w:rsidR="00DF562E">
        <w:rPr>
          <w:sz w:val="20"/>
          <w:szCs w:val="20"/>
          <w:highlight w:val="yellow"/>
        </w:rPr>
        <w:t>d</w:t>
      </w:r>
      <w:r w:rsidRPr="138FE10D" w:rsidR="00DA7A38">
        <w:rPr>
          <w:sz w:val="20"/>
          <w:szCs w:val="20"/>
          <w:highlight w:val="yellow"/>
        </w:rPr>
        <w:t>el tipo de lápiz que se trabaje, lo importante es siempre referenciar las medidas del cuadro de tallas y las fórmulas referenciadas.</w:t>
      </w:r>
    </w:p>
    <w:p w:rsidRPr="00DA7A38" w:rsidR="00DA7A38" w:rsidP="00DA7A38" w:rsidRDefault="00DA7A38" w14:paraId="2CB36DF9" w14:textId="77777777">
      <w:pPr>
        <w:rPr>
          <w:sz w:val="20"/>
          <w:szCs w:val="20"/>
          <w:highlight w:val="yellow"/>
        </w:rPr>
      </w:pPr>
    </w:p>
    <w:p w:rsidRPr="00DA7A38" w:rsidR="00DA7A38" w:rsidP="00DA7A38" w:rsidRDefault="00904ED8" w14:paraId="7A8EA5FF" w14:textId="728D550D">
      <w:pPr>
        <w:jc w:val="both"/>
        <w:rPr>
          <w:sz w:val="20"/>
          <w:szCs w:val="20"/>
          <w:highlight w:val="yellow"/>
        </w:rPr>
      </w:pPr>
      <w:r>
        <w:rPr>
          <w:sz w:val="20"/>
          <w:szCs w:val="20"/>
          <w:highlight w:val="yellow"/>
        </w:rPr>
        <w:t>Se debe</w:t>
      </w:r>
      <w:r w:rsidRPr="00DA7A38" w:rsidR="00DA7A38">
        <w:rPr>
          <w:sz w:val="20"/>
          <w:szCs w:val="20"/>
          <w:highlight w:val="yellow"/>
        </w:rPr>
        <w:t xml:space="preserve"> tener en cuenta que a nivel comercial existen diversos nombres para cada una de las siluetas y/o formas de las prendas</w:t>
      </w:r>
      <w:r w:rsidR="0011108D">
        <w:rPr>
          <w:sz w:val="20"/>
          <w:szCs w:val="20"/>
          <w:highlight w:val="yellow"/>
        </w:rPr>
        <w:t>;</w:t>
      </w:r>
      <w:r w:rsidRPr="00DA7A38" w:rsidR="00DA7A38">
        <w:rPr>
          <w:sz w:val="20"/>
          <w:szCs w:val="20"/>
          <w:highlight w:val="yellow"/>
        </w:rPr>
        <w:t xml:space="preserve"> sin embargo, </w:t>
      </w:r>
      <w:r w:rsidR="00EA3710">
        <w:rPr>
          <w:sz w:val="20"/>
          <w:szCs w:val="20"/>
          <w:highlight w:val="yellow"/>
        </w:rPr>
        <w:t>para este aprendizaje</w:t>
      </w:r>
      <w:r w:rsidRPr="00DA7A38" w:rsidR="00DA7A38">
        <w:rPr>
          <w:sz w:val="20"/>
          <w:szCs w:val="20"/>
          <w:highlight w:val="yellow"/>
        </w:rPr>
        <w:t xml:space="preserve"> se trabajará desde la parte funcional sin especificar los nombres comerciales. </w:t>
      </w:r>
    </w:p>
    <w:p w:rsidRPr="00DA7A38" w:rsidR="00DA7A38" w:rsidP="00DA7A38" w:rsidRDefault="00DA7A38" w14:paraId="3A43445F" w14:textId="08A21172">
      <w:pPr>
        <w:jc w:val="both"/>
        <w:rPr>
          <w:color w:val="000000"/>
          <w:sz w:val="20"/>
          <w:szCs w:val="20"/>
          <w:highlight w:val="yellow"/>
        </w:rPr>
      </w:pPr>
    </w:p>
    <w:p w:rsidRPr="00DA7A38" w:rsidR="00DA7A38" w:rsidP="00DA7A38" w:rsidRDefault="00DA7A38" w14:paraId="41A2CCAC" w14:textId="00909A12">
      <w:pPr>
        <w:jc w:val="both"/>
        <w:rPr>
          <w:color w:val="000000"/>
          <w:sz w:val="20"/>
          <w:szCs w:val="20"/>
          <w:highlight w:val="yellow"/>
        </w:rPr>
      </w:pPr>
      <w:r w:rsidRPr="00DA7A38">
        <w:rPr>
          <w:color w:val="000000"/>
          <w:sz w:val="20"/>
          <w:szCs w:val="20"/>
          <w:highlight w:val="yellow"/>
        </w:rPr>
        <w:t>En prendas superiores</w:t>
      </w:r>
      <w:r w:rsidR="008E377E">
        <w:rPr>
          <w:color w:val="000000"/>
          <w:sz w:val="20"/>
          <w:szCs w:val="20"/>
          <w:highlight w:val="yellow"/>
        </w:rPr>
        <w:t xml:space="preserve"> </w:t>
      </w:r>
      <w:r w:rsidRPr="00DA7A38">
        <w:rPr>
          <w:color w:val="000000"/>
          <w:sz w:val="20"/>
          <w:szCs w:val="20"/>
          <w:highlight w:val="yellow"/>
        </w:rPr>
        <w:t xml:space="preserve">con el fin de referenciar y contextualizar la implementación, recuerde que, aunque en el manual se identifica un plano separado se sugiere trabajar siempre en plano unido, con el </w:t>
      </w:r>
      <w:commentRangeStart w:id="9"/>
      <w:r w:rsidR="008E377E">
        <w:rPr>
          <w:color w:val="000000"/>
          <w:sz w:val="20"/>
          <w:szCs w:val="20"/>
          <w:highlight w:val="yellow"/>
        </w:rPr>
        <w:t>propósito</w:t>
      </w:r>
      <w:commentRangeEnd w:id="9"/>
      <w:r w:rsidR="00D8179C">
        <w:rPr>
          <w:rStyle w:val="Refdecomentario"/>
        </w:rPr>
        <w:commentReference w:id="9"/>
      </w:r>
      <w:r w:rsidRPr="00DA7A38">
        <w:rPr>
          <w:color w:val="000000"/>
          <w:sz w:val="20"/>
          <w:szCs w:val="20"/>
          <w:highlight w:val="yellow"/>
        </w:rPr>
        <w:t xml:space="preserve"> de validar medidas como largos o proporciones referenciad</w:t>
      </w:r>
      <w:r w:rsidR="008E377E">
        <w:rPr>
          <w:color w:val="000000"/>
          <w:sz w:val="20"/>
          <w:szCs w:val="20"/>
          <w:highlight w:val="yellow"/>
        </w:rPr>
        <w:t>o</w:t>
      </w:r>
      <w:r w:rsidRPr="00DA7A38">
        <w:rPr>
          <w:color w:val="000000"/>
          <w:sz w:val="20"/>
          <w:szCs w:val="20"/>
          <w:highlight w:val="yellow"/>
        </w:rPr>
        <w:t xml:space="preserve">s en el diseño, como es el caso de </w:t>
      </w:r>
      <w:r w:rsidR="00FA4727">
        <w:rPr>
          <w:color w:val="000000"/>
          <w:sz w:val="20"/>
          <w:szCs w:val="20"/>
          <w:highlight w:val="yellow"/>
        </w:rPr>
        <w:t xml:space="preserve">la </w:t>
      </w:r>
      <w:r w:rsidRPr="00DA7A38">
        <w:rPr>
          <w:color w:val="000000"/>
          <w:sz w:val="20"/>
          <w:szCs w:val="20"/>
          <w:highlight w:val="yellow"/>
        </w:rPr>
        <w:t xml:space="preserve">camisa y </w:t>
      </w:r>
      <w:r w:rsidR="00FA4727">
        <w:rPr>
          <w:color w:val="000000"/>
          <w:sz w:val="20"/>
          <w:szCs w:val="20"/>
          <w:highlight w:val="yellow"/>
        </w:rPr>
        <w:t xml:space="preserve">la </w:t>
      </w:r>
      <w:r w:rsidRPr="00DA7A38">
        <w:rPr>
          <w:color w:val="000000"/>
          <w:sz w:val="20"/>
          <w:szCs w:val="20"/>
          <w:highlight w:val="yellow"/>
        </w:rPr>
        <w:t>chaqueta sastre.</w:t>
      </w:r>
    </w:p>
    <w:p w:rsidRPr="00DA4AB9" w:rsidR="00DA7A38" w:rsidP="00DA4AB9" w:rsidRDefault="00DA7A38" w14:paraId="40FE67F9" w14:textId="23514C7F">
      <w:pPr>
        <w:spacing w:line="240" w:lineRule="auto"/>
        <w:jc w:val="both"/>
        <w:rPr>
          <w:color w:val="000000"/>
          <w:sz w:val="20"/>
          <w:szCs w:val="20"/>
        </w:rPr>
      </w:pPr>
    </w:p>
    <w:p w:rsidR="00254B6B" w:rsidP="00254B6B" w:rsidRDefault="00254B6B" w14:paraId="63A25B15" w14:textId="09CB4B7D">
      <w:pPr>
        <w:rPr>
          <w:b/>
          <w:sz w:val="20"/>
          <w:szCs w:val="20"/>
        </w:rPr>
      </w:pPr>
    </w:p>
    <w:commentRangeStart w:id="10"/>
    <w:p w:rsidR="00254B6B" w:rsidP="00254B6B" w:rsidRDefault="00254B6B" w14:paraId="4FC97CBA" w14:textId="79009D82">
      <w:pPr>
        <w:rPr>
          <w:b/>
          <w:sz w:val="20"/>
          <w:szCs w:val="20"/>
        </w:rPr>
      </w:pPr>
      <w:r>
        <w:rPr>
          <w:noProof/>
          <w:color w:val="000000"/>
          <w:sz w:val="20"/>
          <w:szCs w:val="20"/>
        </w:rPr>
        <mc:AlternateContent>
          <mc:Choice Requires="wps">
            <w:drawing>
              <wp:anchor distT="0" distB="0" distL="114300" distR="114300" simplePos="0" relativeHeight="251660288" behindDoc="0" locked="0" layoutInCell="1" allowOverlap="1" wp14:anchorId="29AE6FF8" wp14:editId="27A78268">
                <wp:simplePos x="0" y="0"/>
                <wp:positionH relativeFrom="margin">
                  <wp:align>center</wp:align>
                </wp:positionH>
                <wp:positionV relativeFrom="paragraph">
                  <wp:posOffset>133985</wp:posOffset>
                </wp:positionV>
                <wp:extent cx="6432550" cy="723900"/>
                <wp:effectExtent l="76200" t="38100" r="82550" b="95250"/>
                <wp:wrapNone/>
                <wp:docPr id="7" name="Rectángulo: esquinas redondeadas 7"/>
                <wp:cNvGraphicFramePr/>
                <a:graphic xmlns:a="http://schemas.openxmlformats.org/drawingml/2006/main">
                  <a:graphicData uri="http://schemas.microsoft.com/office/word/2010/wordprocessingShape">
                    <wps:wsp>
                      <wps:cNvSpPr/>
                      <wps:spPr>
                        <a:xfrm>
                          <a:off x="0" y="0"/>
                          <a:ext cx="6432550" cy="7239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E4BB406">
              <v:roundrect id="Rectángulo: esquinas redondeadas 7" style="position:absolute;margin-left:0;margin-top:10.55pt;width:506.5pt;height:57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red" strokeweight="2.25pt" arcsize="10923f" w14:anchorId="449508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">
                <v:shadow on="t" color="black" opacity="22937f" offset="0,.63889mm" origin=",.5"/>
                <w10:wrap anchorx="margin"/>
              </v:roundrect>
            </w:pict>
          </mc:Fallback>
        </mc:AlternateContent>
      </w:r>
      <w:commentRangeEnd w:id="10"/>
      <w:r w:rsidR="0080099D">
        <w:rPr>
          <w:rStyle w:val="Refdecomentario"/>
        </w:rPr>
        <w:commentReference w:id="10"/>
      </w:r>
    </w:p>
    <w:p w:rsidR="00254B6B" w:rsidP="00254B6B" w:rsidRDefault="00254B6B" w14:paraId="5F182A4E" w14:textId="5BD0EC28">
      <w:pPr>
        <w:rPr>
          <w:b/>
          <w:sz w:val="20"/>
          <w:szCs w:val="20"/>
        </w:rPr>
      </w:pPr>
      <w:r w:rsidRPr="00254B6B">
        <w:rPr>
          <w:b/>
          <w:noProof/>
          <w:sz w:val="20"/>
          <w:szCs w:val="20"/>
        </w:rPr>
        <w:drawing>
          <wp:inline distT="0" distB="0" distL="0" distR="0" wp14:anchorId="18983FF9" wp14:editId="0CEAA547">
            <wp:extent cx="6332220" cy="810260"/>
            <wp:effectExtent l="0" t="0" r="0" b="8890"/>
            <wp:docPr id="1841740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0906" name=""/>
                    <pic:cNvPicPr/>
                  </pic:nvPicPr>
                  <pic:blipFill>
                    <a:blip r:embed="rId15"/>
                    <a:stretch>
                      <a:fillRect/>
                    </a:stretch>
                  </pic:blipFill>
                  <pic:spPr>
                    <a:xfrm>
                      <a:off x="0" y="0"/>
                      <a:ext cx="6332220" cy="810260"/>
                    </a:xfrm>
                    <a:prstGeom prst="rect">
                      <a:avLst/>
                    </a:prstGeom>
                  </pic:spPr>
                </pic:pic>
              </a:graphicData>
            </a:graphic>
          </wp:inline>
        </w:drawing>
      </w:r>
    </w:p>
    <w:p w:rsidR="00254B6B" w:rsidRDefault="00254B6B" w14:paraId="7234C0D2" w14:textId="77777777">
      <w:pPr>
        <w:ind w:left="284"/>
        <w:rPr>
          <w:b/>
          <w:sz w:val="20"/>
          <w:szCs w:val="20"/>
        </w:rPr>
      </w:pPr>
    </w:p>
    <w:p w:rsidR="00D76D7F" w:rsidP="009B62AE" w:rsidRDefault="006B0215" w14:paraId="3C4C4575" w14:textId="26B83A3F">
      <w:pPr>
        <w:rPr>
          <w:b/>
          <w:sz w:val="20"/>
          <w:szCs w:val="20"/>
        </w:rPr>
      </w:pPr>
      <w:ins w:author="Autor" w:id="11">
        <w:r>
          <w:rPr>
            <w:b/>
            <w:sz w:val="20"/>
            <w:szCs w:val="20"/>
          </w:rPr>
          <w:t>1</w:t>
        </w:r>
      </w:ins>
      <w:del w:author="Autor" w:id="12">
        <w:r w:rsidDel="006B0215" w:rsidR="009B62AE">
          <w:rPr>
            <w:b/>
            <w:sz w:val="20"/>
            <w:szCs w:val="20"/>
          </w:rPr>
          <w:delText>6</w:delText>
        </w:r>
      </w:del>
      <w:r w:rsidR="009B62AE">
        <w:rPr>
          <w:b/>
          <w:sz w:val="20"/>
          <w:szCs w:val="20"/>
        </w:rPr>
        <w:t xml:space="preserve">. Patronaje </w:t>
      </w:r>
      <w:r w:rsidR="005B1B45">
        <w:rPr>
          <w:b/>
          <w:sz w:val="20"/>
          <w:szCs w:val="20"/>
        </w:rPr>
        <w:t>b</w:t>
      </w:r>
      <w:r w:rsidR="009B62AE">
        <w:rPr>
          <w:b/>
          <w:sz w:val="20"/>
          <w:szCs w:val="20"/>
        </w:rPr>
        <w:t xml:space="preserve">ásico de línea </w:t>
      </w:r>
      <w:r w:rsidR="005B1B45">
        <w:rPr>
          <w:b/>
          <w:sz w:val="20"/>
          <w:szCs w:val="20"/>
        </w:rPr>
        <w:t>i</w:t>
      </w:r>
      <w:r w:rsidR="009B62AE">
        <w:rPr>
          <w:b/>
          <w:sz w:val="20"/>
          <w:szCs w:val="20"/>
        </w:rPr>
        <w:t>nfantil</w:t>
      </w:r>
    </w:p>
    <w:p w:rsidR="00D76D7F" w:rsidRDefault="00D76D7F" w14:paraId="55116F5F" w14:textId="77777777">
      <w:pPr>
        <w:rPr>
          <w:sz w:val="20"/>
          <w:szCs w:val="20"/>
        </w:rPr>
      </w:pPr>
    </w:p>
    <w:p w:rsidR="00D76D7F" w:rsidP="001774AD" w:rsidRDefault="009B62AE" w14:paraId="18EA6F7F" w14:textId="689E0D29">
      <w:pPr>
        <w:jc w:val="both"/>
        <w:rPr>
          <w:sz w:val="20"/>
          <w:szCs w:val="20"/>
        </w:rPr>
      </w:pPr>
      <w:r>
        <w:rPr>
          <w:sz w:val="20"/>
          <w:szCs w:val="20"/>
        </w:rPr>
        <w:t xml:space="preserve">Para la implementación y modificación de básicos es importante tener claridad </w:t>
      </w:r>
      <w:r w:rsidR="004113B2">
        <w:rPr>
          <w:sz w:val="20"/>
          <w:szCs w:val="20"/>
        </w:rPr>
        <w:t>de</w:t>
      </w:r>
      <w:r>
        <w:rPr>
          <w:sz w:val="20"/>
          <w:szCs w:val="20"/>
        </w:rPr>
        <w:t xml:space="preserve"> cada uno de los conceptos de patronaje</w:t>
      </w:r>
      <w:commentRangeStart w:id="13"/>
      <w:r w:rsidR="0080099D">
        <w:rPr>
          <w:sz w:val="20"/>
          <w:szCs w:val="20"/>
        </w:rPr>
        <w:t>,</w:t>
      </w:r>
      <w:commentRangeEnd w:id="13"/>
      <w:r w:rsidR="0080099D">
        <w:rPr>
          <w:rStyle w:val="Refdecomentario"/>
        </w:rPr>
        <w:commentReference w:id="13"/>
      </w:r>
      <w:r>
        <w:rPr>
          <w:sz w:val="20"/>
          <w:szCs w:val="20"/>
        </w:rPr>
        <w:t xml:space="preserve"> como medidas, pasos, elementos y vocabulario técnico</w:t>
      </w:r>
      <w:r w:rsidRPr="001774AD" w:rsidR="001774AD">
        <w:rPr>
          <w:sz w:val="20"/>
          <w:szCs w:val="20"/>
          <w:highlight w:val="yellow"/>
        </w:rPr>
        <w:t>,</w:t>
      </w:r>
      <w:r w:rsidR="001774AD">
        <w:rPr>
          <w:sz w:val="20"/>
          <w:szCs w:val="20"/>
        </w:rPr>
        <w:t xml:space="preserve"> </w:t>
      </w:r>
      <w:r w:rsidRPr="001774AD" w:rsidR="001774AD">
        <w:rPr>
          <w:sz w:val="20"/>
          <w:szCs w:val="20"/>
          <w:highlight w:val="yellow"/>
        </w:rPr>
        <w:t>lo cual se</w:t>
      </w:r>
      <w:r w:rsidR="001774AD">
        <w:rPr>
          <w:sz w:val="20"/>
          <w:szCs w:val="20"/>
        </w:rPr>
        <w:t xml:space="preserve"> </w:t>
      </w:r>
      <w:r>
        <w:rPr>
          <w:sz w:val="20"/>
          <w:szCs w:val="20"/>
        </w:rPr>
        <w:t>irá implementando en el desarrollo de los trazos, moldes o planos</w:t>
      </w:r>
      <w:r w:rsidR="001774AD">
        <w:rPr>
          <w:sz w:val="20"/>
          <w:szCs w:val="20"/>
        </w:rPr>
        <w:t xml:space="preserve">, </w:t>
      </w:r>
      <w:r w:rsidRPr="001774AD" w:rsidR="001774AD">
        <w:rPr>
          <w:sz w:val="20"/>
          <w:szCs w:val="20"/>
          <w:highlight w:val="yellow"/>
        </w:rPr>
        <w:t xml:space="preserve">lo que a futuro permitirá </w:t>
      </w:r>
      <w:r w:rsidR="00C37CD9">
        <w:rPr>
          <w:sz w:val="20"/>
          <w:szCs w:val="20"/>
          <w:highlight w:val="yellow"/>
        </w:rPr>
        <w:t xml:space="preserve">realizar </w:t>
      </w:r>
      <w:r w:rsidRPr="001774AD" w:rsidR="001774AD">
        <w:rPr>
          <w:sz w:val="20"/>
          <w:szCs w:val="20"/>
          <w:highlight w:val="yellow"/>
        </w:rPr>
        <w:t>patrones y producción de prendas de vestir.</w:t>
      </w:r>
      <w:r>
        <w:rPr>
          <w:sz w:val="20"/>
          <w:szCs w:val="20"/>
        </w:rPr>
        <w:br/>
      </w:r>
      <w:r>
        <w:rPr>
          <w:sz w:val="20"/>
          <w:szCs w:val="20"/>
        </w:rPr>
        <w:br/>
      </w:r>
      <w:r>
        <w:rPr>
          <w:sz w:val="20"/>
          <w:szCs w:val="20"/>
        </w:rPr>
        <w:t xml:space="preserve">En este punto, para la implementación de los básicos se debe tomar como referencia los pasos del patronaje </w:t>
      </w:r>
      <w:r w:rsidR="00BA33A7">
        <w:rPr>
          <w:sz w:val="20"/>
          <w:szCs w:val="20"/>
        </w:rPr>
        <w:t xml:space="preserve">de acuerdo con </w:t>
      </w:r>
      <w:r>
        <w:rPr>
          <w:sz w:val="20"/>
          <w:szCs w:val="20"/>
        </w:rPr>
        <w:t>la metodología SENA.</w:t>
      </w:r>
    </w:p>
    <w:p w:rsidR="009B62AE" w:rsidP="001774AD" w:rsidRDefault="009B62AE" w14:paraId="201F2202" w14:textId="77777777">
      <w:pPr>
        <w:jc w:val="both"/>
        <w:rPr>
          <w:sz w:val="20"/>
          <w:szCs w:val="20"/>
        </w:rPr>
      </w:pPr>
    </w:p>
    <w:p w:rsidR="00D76D7F" w:rsidP="001774AD" w:rsidRDefault="009B62AE" w14:paraId="74C428C2" w14:textId="2EB51F4F">
      <w:pPr>
        <w:jc w:val="both"/>
        <w:rPr>
          <w:b/>
          <w:sz w:val="20"/>
          <w:szCs w:val="20"/>
        </w:rPr>
      </w:pPr>
      <w:r>
        <w:rPr>
          <w:b/>
          <w:sz w:val="20"/>
          <w:szCs w:val="20"/>
        </w:rPr>
        <w:t>Pasos del patronaje – Implementación de básicos y desarrollo de modelos</w:t>
      </w:r>
    </w:p>
    <w:p w:rsidR="00D76D7F" w:rsidP="001774AD" w:rsidRDefault="009B62AE" w14:paraId="245CA193" w14:textId="77777777">
      <w:pPr>
        <w:jc w:val="both"/>
        <w:rPr>
          <w:sz w:val="20"/>
          <w:szCs w:val="20"/>
        </w:rPr>
      </w:pPr>
      <w:r>
        <w:rPr>
          <w:sz w:val="20"/>
          <w:szCs w:val="20"/>
        </w:rPr>
        <w:t>1. Básicos</w:t>
      </w:r>
    </w:p>
    <w:p w:rsidR="00D76D7F" w:rsidP="001774AD" w:rsidRDefault="009B62AE" w14:paraId="10AF4B10" w14:textId="77777777">
      <w:pPr>
        <w:jc w:val="both"/>
        <w:rPr>
          <w:sz w:val="20"/>
          <w:szCs w:val="20"/>
        </w:rPr>
      </w:pPr>
      <w:r>
        <w:rPr>
          <w:sz w:val="20"/>
          <w:szCs w:val="20"/>
        </w:rPr>
        <w:t>2. Interpretación</w:t>
      </w:r>
    </w:p>
    <w:p w:rsidR="00D76D7F" w:rsidRDefault="009B62AE" w14:paraId="2FDF634E" w14:textId="77777777">
      <w:pPr>
        <w:rPr>
          <w:sz w:val="20"/>
          <w:szCs w:val="20"/>
        </w:rPr>
      </w:pPr>
      <w:r>
        <w:rPr>
          <w:sz w:val="20"/>
          <w:szCs w:val="20"/>
        </w:rPr>
        <w:tab/>
      </w:r>
      <w:r>
        <w:rPr>
          <w:sz w:val="20"/>
          <w:szCs w:val="20"/>
        </w:rPr>
        <w:t>Desahogos – Contorno. Largos y anchos</w:t>
      </w:r>
    </w:p>
    <w:p w:rsidR="00D76D7F" w:rsidRDefault="009B62AE" w14:paraId="27F16D8C" w14:textId="77777777">
      <w:pPr>
        <w:rPr>
          <w:sz w:val="20"/>
          <w:szCs w:val="20"/>
        </w:rPr>
      </w:pPr>
      <w:r>
        <w:rPr>
          <w:sz w:val="20"/>
          <w:szCs w:val="20"/>
        </w:rPr>
        <w:tab/>
      </w:r>
      <w:r>
        <w:rPr>
          <w:sz w:val="20"/>
          <w:szCs w:val="20"/>
        </w:rPr>
        <w:t>Sistema de ajuste</w:t>
      </w:r>
    </w:p>
    <w:p w:rsidR="00D76D7F" w:rsidRDefault="009B62AE" w14:paraId="74044EE6" w14:textId="77777777">
      <w:pPr>
        <w:rPr>
          <w:sz w:val="20"/>
          <w:szCs w:val="20"/>
        </w:rPr>
      </w:pPr>
      <w:r>
        <w:rPr>
          <w:sz w:val="20"/>
          <w:szCs w:val="20"/>
        </w:rPr>
        <w:tab/>
      </w:r>
      <w:r>
        <w:rPr>
          <w:sz w:val="20"/>
          <w:szCs w:val="20"/>
        </w:rPr>
        <w:t>Sistema de cierre</w:t>
      </w:r>
    </w:p>
    <w:p w:rsidR="00D76D7F" w:rsidRDefault="009B62AE" w14:paraId="6453D2DA" w14:textId="77777777">
      <w:pPr>
        <w:rPr>
          <w:sz w:val="20"/>
          <w:szCs w:val="20"/>
        </w:rPr>
      </w:pPr>
      <w:r>
        <w:rPr>
          <w:sz w:val="20"/>
          <w:szCs w:val="20"/>
        </w:rPr>
        <w:t>3. Complementos</w:t>
      </w:r>
    </w:p>
    <w:p w:rsidR="00D76D7F" w:rsidRDefault="009B62AE" w14:paraId="7ECCD46D" w14:textId="77777777">
      <w:pPr>
        <w:rPr>
          <w:sz w:val="20"/>
          <w:szCs w:val="20"/>
        </w:rPr>
      </w:pPr>
      <w:r>
        <w:rPr>
          <w:sz w:val="20"/>
          <w:szCs w:val="20"/>
        </w:rPr>
        <w:t>4. Señalización</w:t>
      </w:r>
    </w:p>
    <w:p w:rsidR="00D76D7F" w:rsidRDefault="000E7DD4" w14:paraId="12FE54A2" w14:textId="3ACDE00A">
      <w:pPr>
        <w:rPr>
          <w:sz w:val="20"/>
          <w:szCs w:val="20"/>
        </w:rPr>
      </w:pPr>
      <w:r>
        <w:rPr>
          <w:sz w:val="20"/>
          <w:szCs w:val="20"/>
        </w:rPr>
        <w:t>5</w:t>
      </w:r>
      <w:r w:rsidR="009B62AE">
        <w:rPr>
          <w:sz w:val="20"/>
          <w:szCs w:val="20"/>
        </w:rPr>
        <w:t>. Despiece</w:t>
      </w:r>
    </w:p>
    <w:p w:rsidR="00D76D7F" w:rsidRDefault="00D76D7F" w14:paraId="42018838" w14:textId="77777777">
      <w:pPr>
        <w:rPr>
          <w:b/>
          <w:sz w:val="20"/>
          <w:szCs w:val="20"/>
        </w:rPr>
      </w:pPr>
    </w:p>
    <w:p w:rsidR="00D76D7F" w:rsidRDefault="009733E4" w14:paraId="4FD39D1E" w14:textId="4228C5AB">
      <w:pPr>
        <w:rPr>
          <w:b/>
          <w:sz w:val="20"/>
          <w:szCs w:val="20"/>
        </w:rPr>
      </w:pPr>
      <w:r>
        <w:rPr>
          <w:b/>
          <w:sz w:val="20"/>
          <w:szCs w:val="20"/>
        </w:rPr>
        <w:t>1</w:t>
      </w:r>
      <w:r w:rsidR="009B62AE">
        <w:rPr>
          <w:b/>
          <w:sz w:val="20"/>
          <w:szCs w:val="20"/>
        </w:rPr>
        <w:t>.1 Cómo hacer un patrón a escala</w:t>
      </w:r>
    </w:p>
    <w:p w:rsidR="00D76D7F" w:rsidRDefault="00D76D7F" w14:paraId="043F5A66" w14:textId="77777777">
      <w:pPr>
        <w:rPr>
          <w:sz w:val="20"/>
          <w:szCs w:val="20"/>
        </w:rPr>
      </w:pPr>
    </w:p>
    <w:p w:rsidR="00D76D7F" w:rsidP="009B62AE" w:rsidRDefault="009B62AE" w14:paraId="0D7BAE02" w14:textId="1B66A657">
      <w:pPr>
        <w:jc w:val="both"/>
        <w:rPr>
          <w:sz w:val="20"/>
          <w:szCs w:val="20"/>
        </w:rPr>
      </w:pPr>
      <w:r>
        <w:rPr>
          <w:sz w:val="20"/>
          <w:szCs w:val="20"/>
        </w:rPr>
        <w:t>En términos de patronaje se puede trabajar a menor escala</w:t>
      </w:r>
      <w:commentRangeStart w:id="14"/>
      <w:r>
        <w:rPr>
          <w:sz w:val="20"/>
          <w:szCs w:val="20"/>
        </w:rPr>
        <w:t xml:space="preserve">, </w:t>
      </w:r>
      <w:commentRangeEnd w:id="14"/>
      <w:r w:rsidR="0080099D">
        <w:rPr>
          <w:rStyle w:val="Refdecomentario"/>
        </w:rPr>
        <w:commentReference w:id="14"/>
      </w:r>
      <w:r>
        <w:rPr>
          <w:sz w:val="20"/>
          <w:szCs w:val="20"/>
        </w:rPr>
        <w:t>cuando se habla de escala consiste en tomar un molde de cualquier línea y trazarlo en un tamaño menor o mayor, en este caso para la optimización de recursos se sugiere trabajar en escalas más pequeñas, si bien cuando se inicia a trabajar o se está teniendo una inmersión en patronaje se sugiere trabajar a escala real, en algunos casos por optimización se facilita trabajar en tamaños más pequeños</w:t>
      </w:r>
      <w:r w:rsidR="00522CAC">
        <w:rPr>
          <w:sz w:val="20"/>
          <w:szCs w:val="20"/>
        </w:rPr>
        <w:t>;</w:t>
      </w:r>
      <w:r>
        <w:rPr>
          <w:sz w:val="20"/>
          <w:szCs w:val="20"/>
        </w:rPr>
        <w:t xml:space="preserve"> sin embargo, es importante aclarar que lo ideal o la sugerencia siempre será trabajar a escala real.</w:t>
      </w:r>
    </w:p>
    <w:p w:rsidR="00D76D7F" w:rsidP="009B62AE" w:rsidRDefault="00D76D7F" w14:paraId="5CCF49FB" w14:textId="77777777">
      <w:pPr>
        <w:jc w:val="both"/>
        <w:rPr>
          <w:sz w:val="20"/>
          <w:szCs w:val="20"/>
        </w:rPr>
      </w:pPr>
    </w:p>
    <w:p w:rsidR="00704BB4" w:rsidP="009B62AE" w:rsidRDefault="009B62AE" w14:paraId="6414E554" w14:textId="10AEAE18">
      <w:pPr>
        <w:jc w:val="both"/>
        <w:rPr>
          <w:sz w:val="20"/>
          <w:szCs w:val="20"/>
        </w:rPr>
      </w:pPr>
      <w:r>
        <w:rPr>
          <w:sz w:val="20"/>
          <w:szCs w:val="20"/>
        </w:rPr>
        <w:t>Las escalas más comunes en patronaje son a mitad (1/2) de escala o cuarto (1/4) de escala, en el mercado se encuentran juegos de reglas con el tamaño o las escalas referenciadas</w:t>
      </w:r>
      <w:r w:rsidR="006D3455">
        <w:rPr>
          <w:sz w:val="20"/>
          <w:szCs w:val="20"/>
        </w:rPr>
        <w:t>; pero</w:t>
      </w:r>
      <w:r>
        <w:rPr>
          <w:sz w:val="20"/>
          <w:szCs w:val="20"/>
        </w:rPr>
        <w:t>, no solo se puede trabajar en esas dos escalas, es decir</w:t>
      </w:r>
      <w:r w:rsidR="006D3455">
        <w:rPr>
          <w:sz w:val="20"/>
          <w:szCs w:val="20"/>
        </w:rPr>
        <w:t>,</w:t>
      </w:r>
      <w:r>
        <w:rPr>
          <w:sz w:val="20"/>
          <w:szCs w:val="20"/>
        </w:rPr>
        <w:t xml:space="preserve"> en algunos casos se trabaja a quinta (1/5) o </w:t>
      </w:r>
      <w:r w:rsidR="006D3455">
        <w:rPr>
          <w:sz w:val="20"/>
          <w:szCs w:val="20"/>
        </w:rPr>
        <w:t xml:space="preserve">a </w:t>
      </w:r>
      <w:r>
        <w:rPr>
          <w:sz w:val="20"/>
          <w:szCs w:val="20"/>
        </w:rPr>
        <w:t>sexta (1/6) escala.</w:t>
      </w:r>
    </w:p>
    <w:p w:rsidR="00D76D7F" w:rsidP="009B62AE" w:rsidRDefault="009B62AE" w14:paraId="5CF3B2D6" w14:textId="36D7CBC4">
      <w:pPr>
        <w:ind w:firstLine="720"/>
        <w:jc w:val="both"/>
        <w:rPr>
          <w:i/>
          <w:color w:val="595959"/>
          <w:sz w:val="20"/>
          <w:szCs w:val="20"/>
        </w:rPr>
      </w:pPr>
      <w:commentRangeStart w:id="15"/>
      <w:commentRangeStart w:id="16"/>
      <w:r>
        <w:rPr>
          <w:i/>
          <w:color w:val="595959"/>
          <w:sz w:val="20"/>
          <w:szCs w:val="20"/>
        </w:rPr>
        <w:t>Video</w:t>
      </w:r>
      <w:commentRangeEnd w:id="15"/>
      <w:r w:rsidR="0024538E">
        <w:rPr>
          <w:rStyle w:val="Refdecomentario"/>
        </w:rPr>
        <w:commentReference w:id="15"/>
      </w:r>
      <w:commentRangeEnd w:id="16"/>
      <w:r w:rsidR="00160E89">
        <w:rPr>
          <w:rStyle w:val="Refdecomentario"/>
        </w:rPr>
        <w:commentReference w:id="16"/>
      </w:r>
      <w:r>
        <w:rPr>
          <w:i/>
          <w:color w:val="595959"/>
          <w:sz w:val="20"/>
          <w:szCs w:val="20"/>
        </w:rPr>
        <w:t xml:space="preserve"> - </w:t>
      </w:r>
      <w:r w:rsidR="009733E4">
        <w:rPr>
          <w:i/>
          <w:color w:val="595959"/>
          <w:sz w:val="20"/>
          <w:szCs w:val="20"/>
        </w:rPr>
        <w:t>1</w:t>
      </w:r>
      <w:r>
        <w:rPr>
          <w:i/>
          <w:color w:val="595959"/>
          <w:sz w:val="20"/>
          <w:szCs w:val="20"/>
        </w:rPr>
        <w:t>.1 Cómo hacer un patrón a escala</w:t>
      </w:r>
      <w:r w:rsidR="00704BB4">
        <w:rPr>
          <w:i/>
          <w:color w:val="595959"/>
          <w:sz w:val="20"/>
          <w:szCs w:val="20"/>
        </w:rPr>
        <w:t xml:space="preserve"> </w:t>
      </w:r>
      <w:hyperlink w:history="1" r:id="rId16">
        <w:r w:rsidRPr="00206466" w:rsidR="00704BB4">
          <w:rPr>
            <w:rStyle w:val="Hipervnculo"/>
            <w:i/>
            <w:sz w:val="20"/>
            <w:szCs w:val="20"/>
          </w:rPr>
          <w:t>https://youtu.be/m2Fs4_FwmoE</w:t>
        </w:r>
      </w:hyperlink>
    </w:p>
    <w:p w:rsidR="00704BB4" w:rsidP="00704BB4" w:rsidRDefault="00704BB4" w14:paraId="098E3198" w14:textId="77777777">
      <w:pPr>
        <w:jc w:val="both"/>
        <w:rPr>
          <w:i/>
          <w:color w:val="595959"/>
          <w:sz w:val="20"/>
          <w:szCs w:val="20"/>
        </w:rPr>
      </w:pPr>
    </w:p>
    <w:p w:rsidR="00704BB4" w:rsidP="00704BB4" w:rsidRDefault="00704BB4" w14:paraId="48062629" w14:textId="6EA6F084">
      <w:pPr>
        <w:jc w:val="both"/>
        <w:rPr>
          <w:i/>
          <w:color w:val="595959"/>
          <w:sz w:val="20"/>
          <w:szCs w:val="20"/>
        </w:rPr>
      </w:pPr>
      <w:commentRangeStart w:id="17"/>
      <w:r>
        <w:rPr>
          <w:i/>
          <w:color w:val="595959"/>
          <w:sz w:val="20"/>
          <w:szCs w:val="20"/>
        </w:rPr>
        <w:t>En el siguiente video se presenta una explicación sobre la manera de realizar un patrón a escala:</w:t>
      </w:r>
      <w:commentRangeEnd w:id="17"/>
      <w:r>
        <w:rPr>
          <w:rStyle w:val="Refdecomentario"/>
        </w:rPr>
        <w:commentReference w:id="17"/>
      </w:r>
    </w:p>
    <w:p w:rsidR="00704BB4" w:rsidP="009B62AE" w:rsidRDefault="00704BB4" w14:paraId="753DBCC0" w14:textId="77777777">
      <w:pPr>
        <w:ind w:firstLine="720"/>
        <w:jc w:val="both"/>
        <w:rPr>
          <w:i/>
          <w:color w:val="595959"/>
          <w:sz w:val="20"/>
          <w:szCs w:val="20"/>
        </w:rPr>
      </w:pPr>
    </w:p>
    <w:commentRangeStart w:id="18"/>
    <w:p w:rsidR="00704BB4" w:rsidP="009B62AE" w:rsidRDefault="00704BB4" w14:paraId="1059A0FB" w14:textId="4A6B1011">
      <w:pPr>
        <w:ind w:firstLine="720"/>
        <w:jc w:val="both"/>
        <w:rPr>
          <w:i/>
          <w:color w:val="595959"/>
          <w:sz w:val="20"/>
          <w:szCs w:val="20"/>
        </w:rPr>
      </w:pPr>
      <w:r>
        <w:rPr>
          <w:i/>
          <w:noProof/>
          <w:color w:val="595959"/>
          <w:sz w:val="20"/>
          <w:szCs w:val="20"/>
        </w:rPr>
        <mc:AlternateContent>
          <mc:Choice Requires="wps">
            <w:drawing>
              <wp:anchor distT="0" distB="0" distL="114300" distR="114300" simplePos="0" relativeHeight="251669504" behindDoc="0" locked="0" layoutInCell="1" allowOverlap="1" wp14:anchorId="08544AA0" wp14:editId="0AB5FEB8">
                <wp:simplePos x="0" y="0"/>
                <wp:positionH relativeFrom="column">
                  <wp:posOffset>645160</wp:posOffset>
                </wp:positionH>
                <wp:positionV relativeFrom="paragraph">
                  <wp:posOffset>48895</wp:posOffset>
                </wp:positionV>
                <wp:extent cx="1663700" cy="723900"/>
                <wp:effectExtent l="57150" t="38100" r="69850" b="95250"/>
                <wp:wrapNone/>
                <wp:docPr id="1428885273" name="Rectángulo 9"/>
                <wp:cNvGraphicFramePr/>
                <a:graphic xmlns:a="http://schemas.openxmlformats.org/drawingml/2006/main">
                  <a:graphicData uri="http://schemas.microsoft.com/office/word/2010/wordprocessingShape">
                    <wps:wsp>
                      <wps:cNvSpPr/>
                      <wps:spPr>
                        <a:xfrm>
                          <a:off x="0" y="0"/>
                          <a:ext cx="1663700" cy="7239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C51D343">
              <v:rect id="Rectángulo 9" style="position:absolute;margin-left:50.8pt;margin-top:3.85pt;width:131pt;height: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0B06B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">
                <v:shadow on="t" color="black" opacity="22937f" offset="0,.63889mm" origin=",.5"/>
              </v:rect>
            </w:pict>
          </mc:Fallback>
        </mc:AlternateContent>
      </w:r>
      <w:commentRangeEnd w:id="18"/>
      <w:r>
        <w:rPr>
          <w:rStyle w:val="Refdecomentario"/>
        </w:rPr>
        <w:commentReference w:id="18"/>
      </w:r>
      <w:r w:rsidRPr="00704BB4">
        <w:rPr>
          <w:i/>
          <w:noProof/>
          <w:color w:val="595959"/>
          <w:sz w:val="20"/>
          <w:szCs w:val="20"/>
        </w:rPr>
        <w:drawing>
          <wp:inline distT="0" distB="0" distL="0" distR="0" wp14:anchorId="449F0B5A" wp14:editId="08412D2D">
            <wp:extent cx="4025900" cy="1888604"/>
            <wp:effectExtent l="0" t="0" r="0" b="0"/>
            <wp:docPr id="4507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158" name=""/>
                    <pic:cNvPicPr/>
                  </pic:nvPicPr>
                  <pic:blipFill>
                    <a:blip r:embed="rId17"/>
                    <a:stretch>
                      <a:fillRect/>
                    </a:stretch>
                  </pic:blipFill>
                  <pic:spPr>
                    <a:xfrm>
                      <a:off x="0" y="0"/>
                      <a:ext cx="4046069" cy="1898066"/>
                    </a:xfrm>
                    <a:prstGeom prst="rect">
                      <a:avLst/>
                    </a:prstGeom>
                  </pic:spPr>
                </pic:pic>
              </a:graphicData>
            </a:graphic>
          </wp:inline>
        </w:drawing>
      </w:r>
    </w:p>
    <w:p w:rsidR="00704BB4" w:rsidP="009B62AE" w:rsidRDefault="00704BB4" w14:paraId="548703AE" w14:textId="77777777">
      <w:pPr>
        <w:ind w:firstLine="720"/>
        <w:jc w:val="both"/>
        <w:rPr>
          <w:i/>
          <w:color w:val="595959"/>
          <w:sz w:val="20"/>
          <w:szCs w:val="20"/>
        </w:rPr>
      </w:pPr>
    </w:p>
    <w:p w:rsidR="00D76D7F" w:rsidRDefault="00D76D7F" w14:paraId="0C20A026" w14:textId="77777777">
      <w:pPr>
        <w:rPr>
          <w:b/>
          <w:sz w:val="20"/>
          <w:szCs w:val="20"/>
        </w:rPr>
      </w:pPr>
    </w:p>
    <w:p w:rsidR="00D76D7F" w:rsidRDefault="006B0215" w14:paraId="5AAC9491" w14:textId="6685B9E5">
      <w:pPr>
        <w:rPr>
          <w:b/>
          <w:sz w:val="20"/>
          <w:szCs w:val="20"/>
        </w:rPr>
      </w:pPr>
      <w:bookmarkStart w:name="_heading=h.gjdgxs" w:colFirst="0" w:colLast="0" w:id="19"/>
      <w:bookmarkEnd w:id="19"/>
      <w:r>
        <w:rPr>
          <w:b/>
          <w:sz w:val="20"/>
          <w:szCs w:val="20"/>
        </w:rPr>
        <w:t>1</w:t>
      </w:r>
      <w:r w:rsidR="009B62AE">
        <w:rPr>
          <w:b/>
          <w:sz w:val="20"/>
          <w:szCs w:val="20"/>
        </w:rPr>
        <w:t>.2 Implementación de básico superior – Desarrollo de prendas superiores</w:t>
      </w:r>
    </w:p>
    <w:p w:rsidR="00D76D7F" w:rsidRDefault="00D76D7F" w14:paraId="29CC5273" w14:textId="740D3EF2">
      <w:pPr>
        <w:rPr>
          <w:b/>
          <w:sz w:val="20"/>
          <w:szCs w:val="20"/>
        </w:rPr>
      </w:pPr>
    </w:p>
    <w:p w:rsidR="00D76D7F" w:rsidP="006B0215" w:rsidRDefault="009B62AE" w14:paraId="1E83BC1A" w14:textId="77777777">
      <w:pPr>
        <w:numPr>
          <w:ilvl w:val="0"/>
          <w:numId w:val="2"/>
        </w:numPr>
        <w:pBdr>
          <w:top w:val="nil"/>
          <w:left w:val="nil"/>
          <w:bottom w:val="nil"/>
          <w:right w:val="nil"/>
          <w:between w:val="nil"/>
        </w:pBdr>
        <w:jc w:val="both"/>
        <w:rPr>
          <w:b/>
          <w:i/>
          <w:color w:val="000000"/>
          <w:sz w:val="20"/>
          <w:szCs w:val="20"/>
        </w:rPr>
      </w:pPr>
      <w:r>
        <w:rPr>
          <w:b/>
          <w:i/>
          <w:color w:val="000000"/>
          <w:sz w:val="20"/>
          <w:szCs w:val="20"/>
        </w:rPr>
        <w:t>Básicos:</w:t>
      </w:r>
    </w:p>
    <w:p w:rsidR="006B0215" w:rsidP="003B4DEE" w:rsidRDefault="006B0215" w14:paraId="51F12451" w14:textId="46A73709">
      <w:pPr>
        <w:pBdr>
          <w:top w:val="nil"/>
          <w:left w:val="nil"/>
          <w:bottom w:val="nil"/>
          <w:right w:val="nil"/>
          <w:between w:val="nil"/>
        </w:pBdr>
        <w:ind w:left="720"/>
        <w:jc w:val="both"/>
        <w:rPr>
          <w:color w:val="000000"/>
          <w:sz w:val="20"/>
          <w:szCs w:val="20"/>
        </w:rPr>
      </w:pPr>
      <w:r w:rsidRPr="006B0215">
        <w:rPr>
          <w:color w:val="000000"/>
          <w:sz w:val="20"/>
          <w:szCs w:val="20"/>
          <w:highlight w:val="yellow"/>
        </w:rPr>
        <w:t>En primera instancia se debe cont</w:t>
      </w:r>
      <w:r>
        <w:rPr>
          <w:color w:val="000000"/>
          <w:sz w:val="20"/>
          <w:szCs w:val="20"/>
          <w:highlight w:val="yellow"/>
        </w:rPr>
        <w:t>e</w:t>
      </w:r>
      <w:r w:rsidRPr="006B0215">
        <w:rPr>
          <w:color w:val="000000"/>
          <w:sz w:val="20"/>
          <w:szCs w:val="20"/>
          <w:highlight w:val="yellow"/>
        </w:rPr>
        <w:t>mplar</w:t>
      </w:r>
      <w:r w:rsidR="009B62AE">
        <w:rPr>
          <w:color w:val="000000"/>
          <w:sz w:val="20"/>
          <w:szCs w:val="20"/>
        </w:rPr>
        <w:t xml:space="preserve"> tener la base o los básicos con los que se va a trabajar, </w:t>
      </w:r>
      <w:r w:rsidRPr="006B0215">
        <w:rPr>
          <w:color w:val="000000"/>
          <w:sz w:val="20"/>
          <w:szCs w:val="20"/>
          <w:highlight w:val="yellow"/>
        </w:rPr>
        <w:t>partiendo de qu</w:t>
      </w:r>
      <w:r w:rsidRPr="006B0215" w:rsidR="009B62AE">
        <w:rPr>
          <w:color w:val="000000"/>
          <w:sz w:val="20"/>
          <w:szCs w:val="20"/>
          <w:highlight w:val="yellow"/>
        </w:rPr>
        <w:t>e</w:t>
      </w:r>
      <w:r w:rsidR="009B62AE">
        <w:rPr>
          <w:color w:val="000000"/>
          <w:sz w:val="20"/>
          <w:szCs w:val="20"/>
        </w:rPr>
        <w:t xml:space="preserve"> los básicos se dividen en:</w:t>
      </w:r>
    </w:p>
    <w:p w:rsidR="003B4DEE" w:rsidP="003B4DEE" w:rsidRDefault="003B4DEE" w14:paraId="7F2F8B2B" w14:textId="77777777">
      <w:pPr>
        <w:pBdr>
          <w:top w:val="nil"/>
          <w:left w:val="nil"/>
          <w:bottom w:val="nil"/>
          <w:right w:val="nil"/>
          <w:between w:val="nil"/>
        </w:pBdr>
        <w:ind w:left="720"/>
        <w:jc w:val="both"/>
        <w:rPr>
          <w:color w:val="000000"/>
          <w:sz w:val="20"/>
          <w:szCs w:val="20"/>
        </w:rPr>
      </w:pPr>
    </w:p>
    <w:p w:rsidRPr="003B4DEE" w:rsidR="003B4DEE" w:rsidP="003B4DEE" w:rsidRDefault="009B62AE" w14:paraId="2FC35186" w14:textId="77777777">
      <w:pPr>
        <w:pStyle w:val="Prrafodelista"/>
        <w:numPr>
          <w:ilvl w:val="0"/>
          <w:numId w:val="10"/>
        </w:numPr>
        <w:pBdr>
          <w:top w:val="nil"/>
          <w:left w:val="nil"/>
          <w:bottom w:val="nil"/>
          <w:right w:val="nil"/>
          <w:between w:val="nil"/>
        </w:pBdr>
        <w:jc w:val="both"/>
        <w:rPr>
          <w:b/>
          <w:color w:val="000000"/>
          <w:sz w:val="20"/>
          <w:szCs w:val="20"/>
        </w:rPr>
      </w:pPr>
      <w:commentRangeStart w:id="20"/>
      <w:r w:rsidRPr="003B4DEE">
        <w:rPr>
          <w:b/>
          <w:color w:val="000000"/>
          <w:sz w:val="20"/>
          <w:szCs w:val="20"/>
        </w:rPr>
        <w:t>Base superior</w:t>
      </w:r>
    </w:p>
    <w:p w:rsidRPr="003B4DEE" w:rsidR="003B4DEE" w:rsidP="003B4DEE" w:rsidRDefault="009B62AE" w14:paraId="7AB858D0" w14:textId="77777777">
      <w:pPr>
        <w:pStyle w:val="Prrafodelista"/>
        <w:numPr>
          <w:ilvl w:val="0"/>
          <w:numId w:val="10"/>
        </w:numPr>
        <w:pBdr>
          <w:top w:val="nil"/>
          <w:left w:val="nil"/>
          <w:bottom w:val="nil"/>
          <w:right w:val="nil"/>
          <w:between w:val="nil"/>
        </w:pBdr>
        <w:jc w:val="both"/>
        <w:rPr>
          <w:b/>
          <w:color w:val="000000"/>
          <w:sz w:val="20"/>
          <w:szCs w:val="20"/>
        </w:rPr>
      </w:pPr>
      <w:r w:rsidRPr="003B4DEE">
        <w:rPr>
          <w:b/>
          <w:color w:val="000000"/>
          <w:sz w:val="20"/>
          <w:szCs w:val="20"/>
        </w:rPr>
        <w:t xml:space="preserve">Base inferior de </w:t>
      </w:r>
      <w:r w:rsidRPr="003B4DEE" w:rsidR="0079590C">
        <w:rPr>
          <w:b/>
          <w:color w:val="000000"/>
          <w:sz w:val="20"/>
          <w:szCs w:val="20"/>
        </w:rPr>
        <w:t>f</w:t>
      </w:r>
      <w:r w:rsidRPr="003B4DEE">
        <w:rPr>
          <w:b/>
          <w:color w:val="000000"/>
          <w:sz w:val="20"/>
          <w:szCs w:val="20"/>
        </w:rPr>
        <w:t>alda</w:t>
      </w:r>
    </w:p>
    <w:p w:rsidRPr="003B4DEE" w:rsidR="003B4DEE" w:rsidP="003B4DEE" w:rsidRDefault="003B4DEE" w14:paraId="61EC36C1" w14:textId="3DFD830C">
      <w:pPr>
        <w:pStyle w:val="Prrafodelista"/>
        <w:numPr>
          <w:ilvl w:val="0"/>
          <w:numId w:val="10"/>
        </w:numPr>
        <w:pBdr>
          <w:top w:val="nil"/>
          <w:left w:val="nil"/>
          <w:bottom w:val="nil"/>
          <w:right w:val="nil"/>
          <w:between w:val="nil"/>
        </w:pBdr>
        <w:jc w:val="both"/>
        <w:rPr>
          <w:b/>
          <w:color w:val="000000"/>
          <w:sz w:val="20"/>
          <w:szCs w:val="20"/>
        </w:rPr>
      </w:pPr>
      <w:r w:rsidRPr="003B4DEE">
        <w:rPr>
          <w:b/>
          <w:color w:val="000000"/>
          <w:sz w:val="20"/>
          <w:szCs w:val="20"/>
        </w:rPr>
        <w:t>Base inferior de</w:t>
      </w:r>
      <w:r w:rsidRPr="003B4DEE" w:rsidR="009B62AE">
        <w:rPr>
          <w:b/>
          <w:color w:val="000000"/>
          <w:sz w:val="20"/>
          <w:szCs w:val="20"/>
        </w:rPr>
        <w:t xml:space="preserve"> </w:t>
      </w:r>
      <w:r w:rsidRPr="003B4DEE" w:rsidR="0079590C">
        <w:rPr>
          <w:b/>
          <w:color w:val="000000"/>
          <w:sz w:val="20"/>
          <w:szCs w:val="20"/>
        </w:rPr>
        <w:t>p</w:t>
      </w:r>
      <w:r w:rsidRPr="003B4DEE" w:rsidR="009B62AE">
        <w:rPr>
          <w:b/>
          <w:color w:val="000000"/>
          <w:sz w:val="20"/>
          <w:szCs w:val="20"/>
        </w:rPr>
        <w:t>antalón</w:t>
      </w:r>
      <w:commentRangeEnd w:id="20"/>
      <w:r>
        <w:rPr>
          <w:rStyle w:val="Refdecomentario"/>
        </w:rPr>
        <w:commentReference w:id="20"/>
      </w:r>
    </w:p>
    <w:p w:rsidR="003B4DEE" w:rsidP="003B4DEE" w:rsidRDefault="003B4DEE" w14:paraId="0129070E" w14:textId="77777777">
      <w:pPr>
        <w:pBdr>
          <w:top w:val="nil"/>
          <w:left w:val="nil"/>
          <w:bottom w:val="nil"/>
          <w:right w:val="nil"/>
          <w:between w:val="nil"/>
        </w:pBdr>
        <w:ind w:left="720"/>
        <w:jc w:val="both"/>
        <w:rPr>
          <w:b/>
          <w:color w:val="000000"/>
          <w:sz w:val="20"/>
          <w:szCs w:val="20"/>
        </w:rPr>
      </w:pPr>
    </w:p>
    <w:p w:rsidR="00D76D7F" w:rsidP="006B0215" w:rsidRDefault="009B62AE" w14:paraId="65E7ABC9" w14:textId="7BD62712">
      <w:pPr>
        <w:ind w:left="720"/>
        <w:jc w:val="both"/>
        <w:rPr>
          <w:sz w:val="20"/>
          <w:szCs w:val="20"/>
        </w:rPr>
      </w:pPr>
      <w:commentRangeStart w:id="21"/>
      <w:r>
        <w:rPr>
          <w:sz w:val="20"/>
          <w:szCs w:val="20"/>
        </w:rPr>
        <w:t>En la metodología SENA estos son los únicos puntos de partida para hacer cualquier análisis, trazo, molde o plano de una prenda.</w:t>
      </w:r>
      <w:r w:rsidR="00593FB0">
        <w:rPr>
          <w:sz w:val="20"/>
          <w:szCs w:val="20"/>
        </w:rPr>
        <w:t xml:space="preserve"> </w:t>
      </w:r>
      <w:r>
        <w:rPr>
          <w:sz w:val="20"/>
          <w:szCs w:val="20"/>
        </w:rPr>
        <w:t>Los básicos deben estar separados (delantero – posterior) y sin ningún tipo de alteración, preferiblemente en un material resistente como el cartón cartulina, cartulina o acetato.</w:t>
      </w:r>
      <w:commentRangeEnd w:id="21"/>
      <w:r w:rsidR="003B4DEE">
        <w:rPr>
          <w:rStyle w:val="Refdecomentario"/>
        </w:rPr>
        <w:commentReference w:id="21"/>
      </w:r>
    </w:p>
    <w:p w:rsidR="0036574D" w:rsidP="138FE10D" w:rsidRDefault="00A82073" w14:paraId="423DDF5C" w14:textId="1715DBE2">
      <w:pPr>
        <w:ind w:firstLine="720"/>
        <w:jc w:val="both"/>
        <w:rPr>
          <w:i w:val="1"/>
          <w:iCs w:val="1"/>
          <w:color w:val="595959"/>
          <w:sz w:val="20"/>
          <w:szCs w:val="20"/>
        </w:rPr>
      </w:pPr>
      <w:commentRangeStart w:id="22"/>
      <w:commentRangeStart w:id="1745860674"/>
      <w:r w:rsidR="00A82073">
        <w:drawing>
          <wp:inline wp14:editId="61F43A29" wp14:anchorId="3CA13D93">
            <wp:extent cx="1822450" cy="1872957"/>
            <wp:effectExtent l="0" t="0" r="6350" b="0"/>
            <wp:docPr id="1130760262" name="Imagen 1" descr="Diagrama, Escala de tiemp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ed275be79f76428a">
                      <a:extLst>
                        <a:ext xmlns:a="http://schemas.openxmlformats.org/drawingml/2006/main" uri="{28A0092B-C50C-407E-A947-70E740481C1C}">
                          <a14:useLocalDpi val="0"/>
                        </a:ext>
                      </a:extLst>
                    </a:blip>
                    <a:stretch>
                      <a:fillRect/>
                    </a:stretch>
                  </pic:blipFill>
                  <pic:spPr>
                    <a:xfrm rot="0" flipH="0" flipV="0">
                      <a:off x="0" y="0"/>
                      <a:ext cx="1822450" cy="1872957"/>
                    </a:xfrm>
                    <a:prstGeom prst="rect">
                      <a:avLst/>
                    </a:prstGeom>
                  </pic:spPr>
                </pic:pic>
              </a:graphicData>
            </a:graphic>
          </wp:inline>
        </w:drawing>
      </w:r>
      <w:commentRangeEnd w:id="22"/>
      <w:r>
        <w:rPr>
          <w:rStyle w:val="CommentReference"/>
        </w:rPr>
        <w:commentReference w:id="22"/>
      </w:r>
      <w:commentRangeEnd w:id="1745860674"/>
      <w:r>
        <w:rPr>
          <w:rStyle w:val="CommentReference"/>
        </w:rPr>
        <w:commentReference w:id="1745860674"/>
      </w:r>
    </w:p>
    <w:p w:rsidR="003B4DEE" w:rsidP="006B0215" w:rsidRDefault="003B4DEE" w14:paraId="1553C182" w14:textId="77777777">
      <w:pPr>
        <w:ind w:firstLine="720"/>
        <w:jc w:val="both"/>
        <w:rPr>
          <w:i/>
          <w:color w:val="595959"/>
          <w:sz w:val="20"/>
          <w:szCs w:val="20"/>
        </w:rPr>
      </w:pPr>
    </w:p>
    <w:p w:rsidR="00D76D7F" w:rsidP="0036574D" w:rsidRDefault="009B62AE" w14:paraId="7D0E7576" w14:textId="77777777">
      <w:pPr>
        <w:numPr>
          <w:ilvl w:val="0"/>
          <w:numId w:val="2"/>
        </w:numPr>
        <w:pBdr>
          <w:top w:val="nil"/>
          <w:left w:val="nil"/>
          <w:bottom w:val="nil"/>
          <w:right w:val="nil"/>
          <w:between w:val="nil"/>
        </w:pBdr>
        <w:jc w:val="both"/>
        <w:rPr>
          <w:b/>
          <w:i/>
          <w:color w:val="000000"/>
          <w:sz w:val="20"/>
          <w:szCs w:val="20"/>
        </w:rPr>
      </w:pPr>
      <w:r>
        <w:rPr>
          <w:color w:val="000000"/>
          <w:sz w:val="20"/>
          <w:szCs w:val="20"/>
        </w:rPr>
        <w:t xml:space="preserve"> </w:t>
      </w:r>
      <w:r>
        <w:rPr>
          <w:b/>
          <w:i/>
          <w:color w:val="000000"/>
          <w:sz w:val="20"/>
          <w:szCs w:val="20"/>
        </w:rPr>
        <w:t>Interpretación:</w:t>
      </w:r>
    </w:p>
    <w:p w:rsidR="00D76D7F" w:rsidP="0036574D" w:rsidRDefault="009B62AE" w14:paraId="2EBD19D1" w14:textId="11B54B2F">
      <w:pPr>
        <w:pBdr>
          <w:top w:val="nil"/>
          <w:left w:val="nil"/>
          <w:bottom w:val="nil"/>
          <w:right w:val="nil"/>
          <w:between w:val="nil"/>
        </w:pBdr>
        <w:ind w:left="720"/>
        <w:jc w:val="both"/>
        <w:rPr>
          <w:color w:val="000000"/>
          <w:sz w:val="20"/>
          <w:szCs w:val="20"/>
        </w:rPr>
      </w:pPr>
      <w:r>
        <w:rPr>
          <w:color w:val="000000"/>
          <w:sz w:val="20"/>
          <w:szCs w:val="20"/>
        </w:rPr>
        <w:t>Para la interpretación se deben tener en cuenta varios puntos de referencia:</w:t>
      </w:r>
    </w:p>
    <w:p w:rsidRPr="009B1FA0" w:rsidR="00D76D7F" w:rsidP="0036574D" w:rsidRDefault="009B62AE" w14:paraId="0D470384" w14:textId="156B759E">
      <w:pPr>
        <w:pStyle w:val="Prrafodelista"/>
        <w:numPr>
          <w:ilvl w:val="0"/>
          <w:numId w:val="6"/>
        </w:numPr>
        <w:pBdr>
          <w:top w:val="nil"/>
          <w:left w:val="nil"/>
          <w:bottom w:val="nil"/>
          <w:right w:val="nil"/>
          <w:between w:val="nil"/>
        </w:pBdr>
        <w:jc w:val="both"/>
        <w:rPr>
          <w:color w:val="000000"/>
          <w:sz w:val="20"/>
          <w:szCs w:val="20"/>
        </w:rPr>
      </w:pPr>
      <w:commentRangeStart w:id="23"/>
      <w:r w:rsidRPr="009B62AE">
        <w:rPr>
          <w:b/>
          <w:i/>
          <w:color w:val="000000"/>
          <w:sz w:val="20"/>
          <w:szCs w:val="20"/>
        </w:rPr>
        <w:t>Desahogos</w:t>
      </w:r>
      <w:r w:rsidRPr="009B62AE">
        <w:rPr>
          <w:color w:val="000000"/>
          <w:sz w:val="20"/>
          <w:szCs w:val="20"/>
        </w:rPr>
        <w:t>: los desahogos se trabajan por contornos, largos y anchos.</w:t>
      </w:r>
      <w:r>
        <w:rPr>
          <w:color w:val="000000"/>
          <w:sz w:val="20"/>
          <w:szCs w:val="20"/>
        </w:rPr>
        <w:t xml:space="preserve"> </w:t>
      </w:r>
      <w:r w:rsidRPr="009B62AE">
        <w:rPr>
          <w:color w:val="000000"/>
          <w:sz w:val="20"/>
          <w:szCs w:val="20"/>
        </w:rPr>
        <w:t>Las medidas anatómicas corresponden a la base o básico, este punto de partida no tiene incrementos u holguras para el desarrollo de prendas, es decir</w:t>
      </w:r>
      <w:r w:rsidR="00876543">
        <w:rPr>
          <w:color w:val="000000"/>
          <w:sz w:val="20"/>
          <w:szCs w:val="20"/>
        </w:rPr>
        <w:t>,</w:t>
      </w:r>
      <w:r w:rsidRPr="009B62AE">
        <w:rPr>
          <w:color w:val="000000"/>
          <w:sz w:val="20"/>
          <w:szCs w:val="20"/>
        </w:rPr>
        <w:t xml:space="preserve"> que dependiendo</w:t>
      </w:r>
      <w:r w:rsidR="00876543">
        <w:rPr>
          <w:color w:val="000000"/>
          <w:sz w:val="20"/>
          <w:szCs w:val="20"/>
        </w:rPr>
        <w:t xml:space="preserve"> de</w:t>
      </w:r>
      <w:r w:rsidRPr="009B62AE">
        <w:rPr>
          <w:color w:val="000000"/>
          <w:sz w:val="20"/>
          <w:szCs w:val="20"/>
        </w:rPr>
        <w:t xml:space="preserve"> la funcionabilidad de la prenda o </w:t>
      </w:r>
      <w:r w:rsidR="00876543">
        <w:rPr>
          <w:color w:val="000000"/>
          <w:sz w:val="20"/>
          <w:szCs w:val="20"/>
        </w:rPr>
        <w:t>d</w:t>
      </w:r>
      <w:r w:rsidRPr="009B62AE">
        <w:rPr>
          <w:color w:val="000000"/>
          <w:sz w:val="20"/>
          <w:szCs w:val="20"/>
        </w:rPr>
        <w:t>el diseño se debe incrementar medidas que funcionan como holguras o desahogos.</w:t>
      </w:r>
      <w:r>
        <w:rPr>
          <w:color w:val="000000"/>
          <w:sz w:val="20"/>
          <w:szCs w:val="20"/>
        </w:rPr>
        <w:t xml:space="preserve"> </w:t>
      </w:r>
      <w:commentRangeStart w:id="24"/>
      <w:commentRangeStart w:id="25"/>
      <w:r w:rsidRPr="009B62AE">
        <w:rPr>
          <w:i/>
          <w:color w:val="595959"/>
          <w:sz w:val="20"/>
          <w:szCs w:val="20"/>
        </w:rPr>
        <w:t>Imagen 2</w:t>
      </w:r>
      <w:commentRangeEnd w:id="24"/>
      <w:r w:rsidR="009B1FA0">
        <w:rPr>
          <w:rStyle w:val="Refdecomentario"/>
        </w:rPr>
        <w:commentReference w:id="24"/>
      </w:r>
      <w:commentRangeEnd w:id="25"/>
      <w:r w:rsidR="00F54738">
        <w:rPr>
          <w:rStyle w:val="Refdecomentario"/>
        </w:rPr>
        <w:commentReference w:id="25"/>
      </w:r>
    </w:p>
    <w:p w:rsidRPr="009B62AE" w:rsidR="009B1FA0" w:rsidP="009B1FA0" w:rsidRDefault="009B1FA0" w14:paraId="65C0411B" w14:textId="77777777">
      <w:pPr>
        <w:pStyle w:val="Prrafodelista"/>
        <w:pBdr>
          <w:top w:val="nil"/>
          <w:left w:val="nil"/>
          <w:bottom w:val="nil"/>
          <w:right w:val="nil"/>
          <w:between w:val="nil"/>
        </w:pBdr>
        <w:ind w:left="1440"/>
        <w:jc w:val="both"/>
        <w:rPr>
          <w:color w:val="000000"/>
          <w:sz w:val="20"/>
          <w:szCs w:val="20"/>
        </w:rPr>
      </w:pPr>
    </w:p>
    <w:p w:rsidRPr="005A11F3" w:rsidR="00D76D7F" w:rsidP="0036574D" w:rsidRDefault="009B62AE" w14:paraId="78B55BD4" w14:textId="4FFAEA01">
      <w:pPr>
        <w:pStyle w:val="Prrafodelista"/>
        <w:numPr>
          <w:ilvl w:val="0"/>
          <w:numId w:val="6"/>
        </w:numPr>
        <w:pBdr>
          <w:top w:val="nil"/>
          <w:left w:val="nil"/>
          <w:bottom w:val="nil"/>
          <w:right w:val="nil"/>
          <w:between w:val="nil"/>
        </w:pBdr>
        <w:jc w:val="both"/>
        <w:rPr>
          <w:i/>
          <w:color w:val="000000"/>
          <w:sz w:val="20"/>
          <w:szCs w:val="20"/>
        </w:rPr>
      </w:pPr>
      <w:r w:rsidRPr="009B62AE">
        <w:rPr>
          <w:b/>
          <w:i/>
          <w:color w:val="000000"/>
          <w:sz w:val="20"/>
          <w:szCs w:val="20"/>
        </w:rPr>
        <w:t>Desahogo por contorno</w:t>
      </w:r>
      <w:r w:rsidRPr="009B62AE">
        <w:rPr>
          <w:b/>
          <w:color w:val="000000"/>
          <w:sz w:val="20"/>
          <w:szCs w:val="20"/>
        </w:rPr>
        <w:t>:</w:t>
      </w:r>
      <w:r w:rsidRPr="009B62AE">
        <w:rPr>
          <w:color w:val="000000"/>
          <w:sz w:val="20"/>
          <w:szCs w:val="20"/>
        </w:rPr>
        <w:t xml:space="preserve"> </w:t>
      </w:r>
      <w:r w:rsidR="00F5204F">
        <w:rPr>
          <w:color w:val="000000"/>
          <w:sz w:val="20"/>
          <w:szCs w:val="20"/>
        </w:rPr>
        <w:t>l</w:t>
      </w:r>
      <w:r w:rsidRPr="009B62AE">
        <w:rPr>
          <w:color w:val="000000"/>
          <w:sz w:val="20"/>
          <w:szCs w:val="20"/>
        </w:rPr>
        <w:t>os desahogos por contorno corresponden a todo incremento de medida</w:t>
      </w:r>
      <w:r w:rsidR="00F5204F">
        <w:rPr>
          <w:color w:val="000000"/>
          <w:sz w:val="20"/>
          <w:szCs w:val="20"/>
        </w:rPr>
        <w:t>s</w:t>
      </w:r>
      <w:r w:rsidRPr="009B62AE">
        <w:rPr>
          <w:color w:val="000000"/>
          <w:sz w:val="20"/>
          <w:szCs w:val="20"/>
        </w:rPr>
        <w:t xml:space="preserve"> que se </w:t>
      </w:r>
      <w:r w:rsidRPr="009B62AE" w:rsidR="00F5204F">
        <w:rPr>
          <w:color w:val="000000"/>
          <w:sz w:val="20"/>
          <w:szCs w:val="20"/>
        </w:rPr>
        <w:t>de</w:t>
      </w:r>
      <w:r w:rsidR="00F5204F">
        <w:rPr>
          <w:color w:val="000000"/>
          <w:sz w:val="20"/>
          <w:szCs w:val="20"/>
        </w:rPr>
        <w:t>n</w:t>
      </w:r>
      <w:r w:rsidRPr="009B62AE">
        <w:rPr>
          <w:color w:val="000000"/>
          <w:sz w:val="20"/>
          <w:szCs w:val="20"/>
        </w:rPr>
        <w:t xml:space="preserve"> por contorno de pecho, contorno de cintura y contorno de cadera, </w:t>
      </w:r>
      <w:r w:rsidRPr="009B62AE">
        <w:rPr>
          <w:i/>
          <w:color w:val="000000"/>
          <w:sz w:val="20"/>
          <w:szCs w:val="20"/>
        </w:rPr>
        <w:t>únicamente se referencian estos 3 contornos porque son los que abrazan o conforman los contornos más protuberantes del cuerpo.</w:t>
      </w:r>
      <w:r>
        <w:rPr>
          <w:i/>
          <w:color w:val="000000"/>
          <w:sz w:val="20"/>
          <w:szCs w:val="20"/>
        </w:rPr>
        <w:t xml:space="preserve"> </w:t>
      </w:r>
      <w:r w:rsidRPr="009B62AE">
        <w:rPr>
          <w:sz w:val="20"/>
          <w:szCs w:val="20"/>
        </w:rPr>
        <w:t xml:space="preserve">En las prendas superiores, el desahogo se trabaja </w:t>
      </w:r>
      <w:r w:rsidRPr="0036574D" w:rsidR="0036574D">
        <w:rPr>
          <w:sz w:val="20"/>
          <w:szCs w:val="20"/>
          <w:highlight w:val="yellow"/>
        </w:rPr>
        <w:t xml:space="preserve">a </w:t>
      </w:r>
      <w:r w:rsidRPr="009B1FA0" w:rsidR="0036574D">
        <w:rPr>
          <w:sz w:val="20"/>
          <w:szCs w:val="20"/>
        </w:rPr>
        <w:t>partir del</w:t>
      </w:r>
      <w:r w:rsidRPr="009B1FA0">
        <w:rPr>
          <w:sz w:val="20"/>
          <w:szCs w:val="20"/>
        </w:rPr>
        <w:t xml:space="preserve"> contorno de pecho, es decir</w:t>
      </w:r>
      <w:r w:rsidRPr="009B1FA0" w:rsidR="002A44C1">
        <w:rPr>
          <w:sz w:val="20"/>
          <w:szCs w:val="20"/>
        </w:rPr>
        <w:t>,</w:t>
      </w:r>
      <w:r w:rsidRPr="009B1FA0">
        <w:rPr>
          <w:sz w:val="20"/>
          <w:szCs w:val="20"/>
        </w:rPr>
        <w:t xml:space="preserve"> en plano sobre línea de profundidad de sisa. </w:t>
      </w:r>
      <w:commentRangeStart w:id="26"/>
      <w:commentRangeStart w:id="27"/>
      <w:r w:rsidRPr="009B1FA0">
        <w:rPr>
          <w:i/>
          <w:color w:val="595959"/>
          <w:sz w:val="20"/>
          <w:szCs w:val="20"/>
        </w:rPr>
        <w:t>Imagen</w:t>
      </w:r>
      <w:commentRangeEnd w:id="26"/>
      <w:r w:rsidR="009B1FA0">
        <w:rPr>
          <w:rStyle w:val="Refdecomentario"/>
        </w:rPr>
        <w:commentReference w:id="26"/>
      </w:r>
      <w:commentRangeEnd w:id="27"/>
      <w:r w:rsidR="005A11F3">
        <w:rPr>
          <w:rStyle w:val="Refdecomentario"/>
        </w:rPr>
        <w:commentReference w:id="27"/>
      </w:r>
      <w:r w:rsidRPr="009B1FA0">
        <w:rPr>
          <w:i/>
          <w:color w:val="595959"/>
          <w:sz w:val="20"/>
          <w:szCs w:val="20"/>
        </w:rPr>
        <w:t xml:space="preserve"> 3</w:t>
      </w:r>
    </w:p>
    <w:p w:rsidRPr="005A11F3" w:rsidR="005A11F3" w:rsidP="005A11F3" w:rsidRDefault="005A11F3" w14:paraId="22F3D7D4" w14:textId="77777777">
      <w:pPr>
        <w:pBdr>
          <w:top w:val="nil"/>
          <w:left w:val="nil"/>
          <w:bottom w:val="nil"/>
          <w:right w:val="nil"/>
          <w:between w:val="nil"/>
        </w:pBdr>
        <w:jc w:val="both"/>
        <w:rPr>
          <w:i/>
          <w:color w:val="000000"/>
          <w:sz w:val="20"/>
          <w:szCs w:val="20"/>
        </w:rPr>
      </w:pPr>
    </w:p>
    <w:p w:rsidR="00D76D7F" w:rsidP="0036574D" w:rsidRDefault="009B62AE" w14:paraId="6090DF3B" w14:textId="3BE7A94F">
      <w:pPr>
        <w:pStyle w:val="Prrafodelista"/>
        <w:numPr>
          <w:ilvl w:val="0"/>
          <w:numId w:val="6"/>
        </w:numPr>
        <w:jc w:val="both"/>
        <w:rPr>
          <w:sz w:val="20"/>
          <w:szCs w:val="20"/>
        </w:rPr>
      </w:pPr>
      <w:r w:rsidRPr="009B1FA0">
        <w:rPr>
          <w:b/>
          <w:i/>
          <w:sz w:val="20"/>
          <w:szCs w:val="20"/>
        </w:rPr>
        <w:t xml:space="preserve">Desahogo por </w:t>
      </w:r>
      <w:r w:rsidRPr="009B1FA0" w:rsidR="005C2F57">
        <w:rPr>
          <w:b/>
          <w:i/>
          <w:sz w:val="20"/>
          <w:szCs w:val="20"/>
        </w:rPr>
        <w:t>l</w:t>
      </w:r>
      <w:r w:rsidRPr="009B1FA0">
        <w:rPr>
          <w:b/>
          <w:i/>
          <w:sz w:val="20"/>
          <w:szCs w:val="20"/>
        </w:rPr>
        <w:t>argo:</w:t>
      </w:r>
      <w:r w:rsidRPr="009B1FA0">
        <w:rPr>
          <w:sz w:val="20"/>
          <w:szCs w:val="20"/>
        </w:rPr>
        <w:t xml:space="preserve"> </w:t>
      </w:r>
      <w:r w:rsidRPr="009B1FA0" w:rsidR="005C2F57">
        <w:rPr>
          <w:sz w:val="20"/>
          <w:szCs w:val="20"/>
        </w:rPr>
        <w:t>l</w:t>
      </w:r>
      <w:r w:rsidRPr="009B1FA0">
        <w:rPr>
          <w:sz w:val="20"/>
          <w:szCs w:val="20"/>
        </w:rPr>
        <w:t>os desahogos por largos corresponden a:</w:t>
      </w:r>
    </w:p>
    <w:p w:rsidRPr="009B1FA0" w:rsidR="00F54738" w:rsidP="00F54738" w:rsidRDefault="00F54738" w14:paraId="17505CA7" w14:textId="77777777">
      <w:pPr>
        <w:pStyle w:val="Prrafodelista"/>
        <w:ind w:left="1440"/>
        <w:jc w:val="both"/>
        <w:rPr>
          <w:sz w:val="20"/>
          <w:szCs w:val="20"/>
        </w:rPr>
      </w:pPr>
    </w:p>
    <w:p w:rsidR="00D76D7F" w:rsidP="0036574D" w:rsidRDefault="009B62AE" w14:paraId="30D0C728" w14:textId="160605AB">
      <w:pPr>
        <w:ind w:left="1429"/>
        <w:jc w:val="both"/>
        <w:rPr>
          <w:sz w:val="20"/>
          <w:szCs w:val="20"/>
        </w:rPr>
      </w:pPr>
      <w:r w:rsidRPr="009B1FA0">
        <w:rPr>
          <w:i/>
          <w:sz w:val="20"/>
          <w:szCs w:val="20"/>
          <w:u w:val="single"/>
        </w:rPr>
        <w:t>Largo de la prenda</w:t>
      </w:r>
      <w:r w:rsidRPr="009B1FA0">
        <w:rPr>
          <w:sz w:val="20"/>
          <w:szCs w:val="20"/>
        </w:rPr>
        <w:t>, en la metodología SENA, los largos de las prendas se trabajan siempre por costado, tomando como referencia el punto de cintura costado, es</w:t>
      </w:r>
      <w:r w:rsidRPr="009B1FA0" w:rsidR="0084290C">
        <w:rPr>
          <w:sz w:val="20"/>
          <w:szCs w:val="20"/>
        </w:rPr>
        <w:t>to es</w:t>
      </w:r>
      <w:r w:rsidRPr="009B1FA0">
        <w:rPr>
          <w:sz w:val="20"/>
          <w:szCs w:val="20"/>
        </w:rPr>
        <w:t>, si se va a trabajar el largo de un vestido, el largo</w:t>
      </w:r>
      <w:r>
        <w:rPr>
          <w:sz w:val="20"/>
          <w:szCs w:val="20"/>
        </w:rPr>
        <w:t xml:space="preserve"> se define desde el punto de cintura costado hacia las extremidades inferiores; </w:t>
      </w:r>
      <w:r w:rsidR="0084290C">
        <w:rPr>
          <w:sz w:val="20"/>
          <w:szCs w:val="20"/>
        </w:rPr>
        <w:t>d</w:t>
      </w:r>
      <w:r>
        <w:rPr>
          <w:sz w:val="20"/>
          <w:szCs w:val="20"/>
        </w:rPr>
        <w:t>eb</w:t>
      </w:r>
      <w:r w:rsidR="0084290C">
        <w:rPr>
          <w:sz w:val="20"/>
          <w:szCs w:val="20"/>
        </w:rPr>
        <w:t>ido</w:t>
      </w:r>
      <w:r>
        <w:rPr>
          <w:sz w:val="20"/>
          <w:szCs w:val="20"/>
        </w:rPr>
        <w:t xml:space="preserve"> a la toma de medidas y </w:t>
      </w:r>
      <w:r w:rsidR="0084290C">
        <w:rPr>
          <w:sz w:val="20"/>
          <w:szCs w:val="20"/>
        </w:rPr>
        <w:t xml:space="preserve">a </w:t>
      </w:r>
      <w:r>
        <w:rPr>
          <w:sz w:val="20"/>
          <w:szCs w:val="20"/>
        </w:rPr>
        <w:t xml:space="preserve">las referencias anatómicas del cuadro de tallas. </w:t>
      </w:r>
    </w:p>
    <w:p w:rsidR="009B62AE" w:rsidP="0036574D" w:rsidRDefault="009B62AE" w14:paraId="205D9F3A" w14:textId="77777777">
      <w:pPr>
        <w:ind w:left="709" w:firstLine="720"/>
        <w:jc w:val="both"/>
        <w:rPr>
          <w:i/>
          <w:color w:val="595959"/>
          <w:sz w:val="20"/>
          <w:szCs w:val="20"/>
        </w:rPr>
      </w:pPr>
      <w:commentRangeStart w:id="28"/>
      <w:commentRangeStart w:id="29"/>
      <w:r>
        <w:rPr>
          <w:i/>
          <w:color w:val="595959"/>
          <w:sz w:val="20"/>
          <w:szCs w:val="20"/>
        </w:rPr>
        <w:t>Imagen</w:t>
      </w:r>
      <w:commentRangeEnd w:id="28"/>
      <w:r w:rsidR="00F40806">
        <w:rPr>
          <w:rStyle w:val="Refdecomentario"/>
        </w:rPr>
        <w:commentReference w:id="28"/>
      </w:r>
      <w:commentRangeEnd w:id="29"/>
      <w:r w:rsidR="00BC3108">
        <w:rPr>
          <w:rStyle w:val="Refdecomentario"/>
        </w:rPr>
        <w:commentReference w:id="29"/>
      </w:r>
      <w:r>
        <w:rPr>
          <w:i/>
          <w:color w:val="595959"/>
          <w:sz w:val="20"/>
          <w:szCs w:val="20"/>
        </w:rPr>
        <w:t xml:space="preserve"> 4</w:t>
      </w:r>
    </w:p>
    <w:p w:rsidRPr="009B62AE" w:rsidR="00D76D7F" w:rsidP="00492D79" w:rsidRDefault="009B62AE" w14:paraId="2A540249" w14:textId="4F8A18BA">
      <w:pPr>
        <w:ind w:left="1429"/>
        <w:jc w:val="both"/>
        <w:rPr>
          <w:i/>
          <w:color w:val="595959"/>
          <w:sz w:val="20"/>
          <w:szCs w:val="20"/>
        </w:rPr>
      </w:pPr>
      <w:r>
        <w:rPr>
          <w:i/>
          <w:sz w:val="20"/>
          <w:szCs w:val="20"/>
          <w:u w:val="single"/>
        </w:rPr>
        <w:t>Desahogo por línea de profundidad de sisa o por sisa:</w:t>
      </w:r>
      <w:r>
        <w:rPr>
          <w:sz w:val="20"/>
          <w:szCs w:val="20"/>
        </w:rPr>
        <w:t xml:space="preserve"> estos desahogos corresponden a la holgura que se debe trabajar por cavidad axilar, es decir</w:t>
      </w:r>
      <w:r w:rsidR="00264026">
        <w:rPr>
          <w:sz w:val="20"/>
          <w:szCs w:val="20"/>
        </w:rPr>
        <w:t>,</w:t>
      </w:r>
      <w:r>
        <w:rPr>
          <w:sz w:val="20"/>
          <w:szCs w:val="20"/>
        </w:rPr>
        <w:t xml:space="preserve"> al dar o asignar holgura por contorno, el desahogo o la holgura por sisa debe ser proporcional. </w:t>
      </w:r>
      <w:r>
        <w:rPr>
          <w:i/>
          <w:sz w:val="20"/>
          <w:szCs w:val="20"/>
        </w:rPr>
        <w:t>(Siempre el punto de referencia para la asignación de desahogos corresponde al desahogo por contorno)</w:t>
      </w:r>
    </w:p>
    <w:p w:rsidR="00D76D7F" w:rsidP="00492D79" w:rsidRDefault="009B62AE" w14:paraId="73E86410" w14:textId="77777777">
      <w:pPr>
        <w:ind w:left="709" w:firstLine="720"/>
        <w:jc w:val="both"/>
        <w:rPr>
          <w:i/>
          <w:color w:val="595959"/>
          <w:sz w:val="20"/>
          <w:szCs w:val="20"/>
        </w:rPr>
      </w:pPr>
      <w:commentRangeStart w:id="30"/>
      <w:commentRangeStart w:id="31"/>
      <w:r>
        <w:rPr>
          <w:i/>
          <w:color w:val="595959"/>
          <w:sz w:val="20"/>
          <w:szCs w:val="20"/>
        </w:rPr>
        <w:t>Imagen</w:t>
      </w:r>
      <w:commentRangeEnd w:id="30"/>
      <w:r w:rsidR="00F40806">
        <w:rPr>
          <w:rStyle w:val="Refdecomentario"/>
        </w:rPr>
        <w:commentReference w:id="30"/>
      </w:r>
      <w:commentRangeEnd w:id="31"/>
      <w:r w:rsidR="00BC3108">
        <w:rPr>
          <w:rStyle w:val="Refdecomentario"/>
        </w:rPr>
        <w:commentReference w:id="31"/>
      </w:r>
      <w:r>
        <w:rPr>
          <w:i/>
          <w:color w:val="595959"/>
          <w:sz w:val="20"/>
          <w:szCs w:val="20"/>
        </w:rPr>
        <w:t xml:space="preserve"> 5</w:t>
      </w:r>
    </w:p>
    <w:p w:rsidR="009B62AE" w:rsidRDefault="009B62AE" w14:paraId="39701C86" w14:textId="77777777">
      <w:pPr>
        <w:ind w:left="709" w:hanging="709"/>
        <w:rPr>
          <w:sz w:val="20"/>
          <w:szCs w:val="20"/>
        </w:rPr>
      </w:pPr>
      <w:r>
        <w:rPr>
          <w:sz w:val="20"/>
          <w:szCs w:val="20"/>
        </w:rPr>
        <w:tab/>
      </w:r>
    </w:p>
    <w:p w:rsidRPr="00934FA7" w:rsidR="00D76D7F" w:rsidP="009B62AE" w:rsidRDefault="00F54738" w14:paraId="3553A6D6" w14:textId="44709680">
      <w:pPr>
        <w:pStyle w:val="Prrafodelista"/>
        <w:numPr>
          <w:ilvl w:val="0"/>
          <w:numId w:val="7"/>
        </w:numPr>
        <w:ind w:firstLine="54"/>
        <w:rPr>
          <w:sz w:val="20"/>
          <w:szCs w:val="20"/>
        </w:rPr>
      </w:pPr>
      <w:r>
        <w:rPr>
          <w:b/>
          <w:i/>
          <w:sz w:val="20"/>
          <w:szCs w:val="20"/>
        </w:rPr>
        <w:t xml:space="preserve">   </w:t>
      </w:r>
      <w:r w:rsidRPr="00934FA7" w:rsidR="009B62AE">
        <w:rPr>
          <w:b/>
          <w:i/>
          <w:sz w:val="20"/>
          <w:szCs w:val="20"/>
        </w:rPr>
        <w:t xml:space="preserve">Desahogo por </w:t>
      </w:r>
      <w:r w:rsidRPr="00934FA7" w:rsidR="00E750EB">
        <w:rPr>
          <w:b/>
          <w:i/>
          <w:sz w:val="20"/>
          <w:szCs w:val="20"/>
        </w:rPr>
        <w:t>a</w:t>
      </w:r>
      <w:r w:rsidRPr="00934FA7" w:rsidR="009B62AE">
        <w:rPr>
          <w:b/>
          <w:i/>
          <w:sz w:val="20"/>
          <w:szCs w:val="20"/>
        </w:rPr>
        <w:t>ncho:</w:t>
      </w:r>
      <w:r w:rsidRPr="00934FA7" w:rsidR="009B62AE">
        <w:rPr>
          <w:sz w:val="20"/>
          <w:szCs w:val="20"/>
        </w:rPr>
        <w:t xml:space="preserve"> </w:t>
      </w:r>
      <w:r w:rsidRPr="00934FA7" w:rsidR="00413B46">
        <w:rPr>
          <w:sz w:val="20"/>
          <w:szCs w:val="20"/>
        </w:rPr>
        <w:t>l</w:t>
      </w:r>
      <w:r w:rsidRPr="00934FA7" w:rsidR="009B62AE">
        <w:rPr>
          <w:sz w:val="20"/>
          <w:szCs w:val="20"/>
        </w:rPr>
        <w:t>os desahogos corresponden a:</w:t>
      </w:r>
    </w:p>
    <w:p w:rsidRPr="00934FA7" w:rsidR="009B62AE" w:rsidRDefault="009B62AE" w14:paraId="78C3627C" w14:textId="77777777">
      <w:pPr>
        <w:ind w:left="709" w:hanging="709"/>
        <w:rPr>
          <w:b/>
          <w:i/>
          <w:sz w:val="20"/>
          <w:szCs w:val="20"/>
        </w:rPr>
      </w:pPr>
      <w:r w:rsidRPr="00934FA7">
        <w:rPr>
          <w:b/>
          <w:i/>
          <w:sz w:val="20"/>
          <w:szCs w:val="20"/>
        </w:rPr>
        <w:tab/>
      </w:r>
    </w:p>
    <w:p w:rsidRPr="00934FA7" w:rsidR="00D76D7F" w:rsidP="00413B46" w:rsidRDefault="009B62AE" w14:paraId="65341E4E" w14:textId="486C2B7A">
      <w:pPr>
        <w:ind w:left="1440"/>
        <w:jc w:val="both"/>
        <w:rPr>
          <w:sz w:val="20"/>
          <w:szCs w:val="20"/>
        </w:rPr>
      </w:pPr>
      <w:r w:rsidRPr="00934FA7">
        <w:rPr>
          <w:i/>
          <w:sz w:val="20"/>
          <w:szCs w:val="20"/>
          <w:u w:val="single"/>
        </w:rPr>
        <w:t>Desahogo por hombro</w:t>
      </w:r>
      <w:r w:rsidRPr="00934FA7">
        <w:rPr>
          <w:sz w:val="20"/>
          <w:szCs w:val="20"/>
        </w:rPr>
        <w:t xml:space="preserve">: </w:t>
      </w:r>
      <w:r w:rsidRPr="00934FA7" w:rsidR="00413B46">
        <w:rPr>
          <w:sz w:val="20"/>
          <w:szCs w:val="20"/>
        </w:rPr>
        <w:t>l</w:t>
      </w:r>
      <w:r w:rsidRPr="00934FA7">
        <w:rPr>
          <w:sz w:val="20"/>
          <w:szCs w:val="20"/>
        </w:rPr>
        <w:t>os desahogos suele</w:t>
      </w:r>
      <w:r w:rsidRPr="00934FA7" w:rsidR="00275A66">
        <w:rPr>
          <w:sz w:val="20"/>
          <w:szCs w:val="20"/>
        </w:rPr>
        <w:t>n</w:t>
      </w:r>
      <w:r w:rsidRPr="00934FA7">
        <w:rPr>
          <w:sz w:val="20"/>
          <w:szCs w:val="20"/>
        </w:rPr>
        <w:t xml:space="preserve"> ser incrementos que van o corresponden a la misma proporción de la holgura inicial, es decir, los desahogos por hombro corresponden al incremento que se aplica al desahogo por contorno.</w:t>
      </w:r>
    </w:p>
    <w:p w:rsidRPr="00934FA7" w:rsidR="00D76D7F" w:rsidP="00413B46" w:rsidRDefault="009B62AE" w14:paraId="1B7B89E1" w14:textId="77777777">
      <w:pPr>
        <w:ind w:left="709" w:firstLine="720"/>
        <w:jc w:val="both"/>
        <w:rPr>
          <w:i/>
          <w:color w:val="595959"/>
          <w:sz w:val="20"/>
          <w:szCs w:val="20"/>
        </w:rPr>
      </w:pPr>
      <w:commentRangeStart w:id="32"/>
      <w:commentRangeStart w:id="33"/>
      <w:r w:rsidRPr="00934FA7">
        <w:rPr>
          <w:i/>
          <w:color w:val="595959"/>
          <w:sz w:val="20"/>
          <w:szCs w:val="20"/>
        </w:rPr>
        <w:t>Imagen</w:t>
      </w:r>
      <w:commentRangeEnd w:id="32"/>
      <w:r w:rsidR="00F40806">
        <w:rPr>
          <w:rStyle w:val="Refdecomentario"/>
        </w:rPr>
        <w:commentReference w:id="32"/>
      </w:r>
      <w:commentRangeEnd w:id="33"/>
      <w:r w:rsidR="00BC3108">
        <w:rPr>
          <w:rStyle w:val="Refdecomentario"/>
        </w:rPr>
        <w:commentReference w:id="33"/>
      </w:r>
      <w:r w:rsidRPr="00934FA7">
        <w:rPr>
          <w:i/>
          <w:color w:val="595959"/>
          <w:sz w:val="20"/>
          <w:szCs w:val="20"/>
        </w:rPr>
        <w:t xml:space="preserve"> 6</w:t>
      </w:r>
    </w:p>
    <w:p w:rsidRPr="00934FA7" w:rsidR="00D76D7F" w:rsidP="00413B46" w:rsidRDefault="009B62AE" w14:paraId="6D6533A9" w14:textId="2D8B9731">
      <w:pPr>
        <w:ind w:left="1429"/>
        <w:jc w:val="both"/>
        <w:rPr>
          <w:sz w:val="20"/>
          <w:szCs w:val="20"/>
        </w:rPr>
      </w:pPr>
      <w:r w:rsidRPr="00934FA7">
        <w:rPr>
          <w:i/>
          <w:sz w:val="20"/>
          <w:szCs w:val="20"/>
          <w:u w:val="single"/>
        </w:rPr>
        <w:t xml:space="preserve">Desahogo por </w:t>
      </w:r>
      <w:r w:rsidRPr="00934FA7" w:rsidR="00B56B02">
        <w:rPr>
          <w:i/>
          <w:sz w:val="20"/>
          <w:szCs w:val="20"/>
          <w:u w:val="single"/>
        </w:rPr>
        <w:t>a</w:t>
      </w:r>
      <w:r w:rsidRPr="00934FA7">
        <w:rPr>
          <w:i/>
          <w:sz w:val="20"/>
          <w:szCs w:val="20"/>
          <w:u w:val="single"/>
        </w:rPr>
        <w:t>ncho de pecho y ancho de espalda</w:t>
      </w:r>
      <w:r w:rsidRPr="00934FA7">
        <w:rPr>
          <w:sz w:val="20"/>
          <w:szCs w:val="20"/>
        </w:rPr>
        <w:t xml:space="preserve">: </w:t>
      </w:r>
      <w:r w:rsidRPr="00934FA7" w:rsidR="00413B46">
        <w:rPr>
          <w:sz w:val="20"/>
          <w:szCs w:val="20"/>
        </w:rPr>
        <w:t>l</w:t>
      </w:r>
      <w:r w:rsidRPr="00934FA7">
        <w:rPr>
          <w:sz w:val="20"/>
          <w:szCs w:val="20"/>
        </w:rPr>
        <w:t>os desahogos suele</w:t>
      </w:r>
      <w:r w:rsidRPr="00934FA7" w:rsidR="00B56B02">
        <w:rPr>
          <w:sz w:val="20"/>
          <w:szCs w:val="20"/>
        </w:rPr>
        <w:t>n</w:t>
      </w:r>
      <w:r w:rsidRPr="00934FA7">
        <w:rPr>
          <w:sz w:val="20"/>
          <w:szCs w:val="20"/>
        </w:rPr>
        <w:t xml:space="preserve"> ser incrementos que van o corresponden a la misma proporción de la holgura inicial, es</w:t>
      </w:r>
      <w:r w:rsidRPr="00934FA7" w:rsidR="00B56B02">
        <w:rPr>
          <w:sz w:val="20"/>
          <w:szCs w:val="20"/>
        </w:rPr>
        <w:t>to es</w:t>
      </w:r>
      <w:r w:rsidRPr="00934FA7">
        <w:rPr>
          <w:sz w:val="20"/>
          <w:szCs w:val="20"/>
        </w:rPr>
        <w:t>, los desahogos por anchos corresponden al incremento que se aplica al desahogo por contorno.</w:t>
      </w:r>
    </w:p>
    <w:p w:rsidR="00D76D7F" w:rsidP="009B62AE" w:rsidRDefault="009B62AE" w14:paraId="5E7BB9B4" w14:textId="77777777">
      <w:pPr>
        <w:ind w:left="709" w:firstLine="720"/>
        <w:rPr>
          <w:i/>
          <w:color w:val="595959"/>
          <w:sz w:val="20"/>
          <w:szCs w:val="20"/>
        </w:rPr>
      </w:pPr>
      <w:commentRangeStart w:id="34"/>
      <w:commentRangeStart w:id="35"/>
      <w:r w:rsidRPr="00934FA7">
        <w:rPr>
          <w:i/>
          <w:color w:val="595959"/>
          <w:sz w:val="20"/>
          <w:szCs w:val="20"/>
        </w:rPr>
        <w:t>Imagen</w:t>
      </w:r>
      <w:commentRangeEnd w:id="34"/>
      <w:r w:rsidR="00F40806">
        <w:rPr>
          <w:rStyle w:val="Refdecomentario"/>
        </w:rPr>
        <w:commentReference w:id="34"/>
      </w:r>
      <w:commentRangeEnd w:id="35"/>
      <w:r w:rsidR="00BC3108">
        <w:rPr>
          <w:rStyle w:val="Refdecomentario"/>
        </w:rPr>
        <w:commentReference w:id="35"/>
      </w:r>
      <w:r w:rsidRPr="00934FA7">
        <w:rPr>
          <w:i/>
          <w:color w:val="595959"/>
          <w:sz w:val="20"/>
          <w:szCs w:val="20"/>
        </w:rPr>
        <w:t xml:space="preserve"> 7</w:t>
      </w:r>
      <w:commentRangeEnd w:id="23"/>
      <w:r w:rsidR="005A11F3">
        <w:rPr>
          <w:rStyle w:val="Refdecomentario"/>
        </w:rPr>
        <w:commentReference w:id="23"/>
      </w:r>
    </w:p>
    <w:commentRangeStart w:id="36"/>
    <w:p w:rsidR="005A11F3" w:rsidP="009B62AE" w:rsidRDefault="005A11F3" w14:paraId="2614C022" w14:textId="207C1B0C">
      <w:pPr>
        <w:ind w:left="709" w:firstLine="720"/>
        <w:rPr>
          <w:i/>
          <w:color w:val="595959"/>
          <w:sz w:val="20"/>
          <w:szCs w:val="20"/>
        </w:rPr>
      </w:pPr>
      <w:r>
        <w:rPr>
          <w:i/>
          <w:noProof/>
          <w:color w:val="595959"/>
          <w:sz w:val="20"/>
          <w:szCs w:val="20"/>
        </w:rPr>
        <mc:AlternateContent>
          <mc:Choice Requires="wps">
            <w:drawing>
              <wp:anchor distT="0" distB="0" distL="114300" distR="114300" simplePos="0" relativeHeight="251670528" behindDoc="0" locked="0" layoutInCell="1" allowOverlap="1" wp14:anchorId="542660F8" wp14:editId="15E7CA28">
                <wp:simplePos x="0" y="0"/>
                <wp:positionH relativeFrom="column">
                  <wp:posOffset>-123190</wp:posOffset>
                </wp:positionH>
                <wp:positionV relativeFrom="paragraph">
                  <wp:posOffset>55245</wp:posOffset>
                </wp:positionV>
                <wp:extent cx="6534150" cy="1962150"/>
                <wp:effectExtent l="57150" t="38100" r="57150" b="95250"/>
                <wp:wrapNone/>
                <wp:docPr id="1316404870" name="Rectángulo 10"/>
                <wp:cNvGraphicFramePr/>
                <a:graphic xmlns:a="http://schemas.openxmlformats.org/drawingml/2006/main">
                  <a:graphicData uri="http://schemas.microsoft.com/office/word/2010/wordprocessingShape">
                    <wps:wsp>
                      <wps:cNvSpPr/>
                      <wps:spPr>
                        <a:xfrm>
                          <a:off x="0" y="0"/>
                          <a:ext cx="6534150" cy="1962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F2195EE">
              <v:rect id="Rectángulo 10" style="position:absolute;margin-left:-9.7pt;margin-top:4.35pt;width:514.5pt;height:15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50170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jsbQIAAEc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">
                <v:shadow on="t" color="black" opacity="22937f" offset="0,.63889mm" origin=",.5"/>
              </v:rect>
            </w:pict>
          </mc:Fallback>
        </mc:AlternateContent>
      </w:r>
      <w:commentRangeEnd w:id="36"/>
      <w:r>
        <w:rPr>
          <w:rStyle w:val="Refdecomentario"/>
        </w:rPr>
        <w:commentReference w:id="36"/>
      </w:r>
    </w:p>
    <w:p w:rsidR="005A11F3" w:rsidP="005A11F3" w:rsidRDefault="005A11F3" w14:paraId="7BA8CB9D" w14:textId="44B64818">
      <w:pPr>
        <w:rPr>
          <w:i/>
          <w:color w:val="595959"/>
          <w:sz w:val="20"/>
          <w:szCs w:val="20"/>
        </w:rPr>
      </w:pPr>
      <w:r w:rsidRPr="005A11F3">
        <w:rPr>
          <w:i/>
          <w:noProof/>
          <w:color w:val="595959"/>
          <w:sz w:val="20"/>
          <w:szCs w:val="20"/>
        </w:rPr>
        <w:drawing>
          <wp:inline distT="0" distB="0" distL="0" distR="0" wp14:anchorId="676C9586" wp14:editId="7D200543">
            <wp:extent cx="3128862" cy="1733550"/>
            <wp:effectExtent l="0" t="0" r="0" b="0"/>
            <wp:docPr id="1672660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60296" name=""/>
                    <pic:cNvPicPr/>
                  </pic:nvPicPr>
                  <pic:blipFill>
                    <a:blip r:embed="rId19"/>
                    <a:stretch>
                      <a:fillRect/>
                    </a:stretch>
                  </pic:blipFill>
                  <pic:spPr>
                    <a:xfrm>
                      <a:off x="0" y="0"/>
                      <a:ext cx="3132879" cy="1735776"/>
                    </a:xfrm>
                    <a:prstGeom prst="rect">
                      <a:avLst/>
                    </a:prstGeom>
                  </pic:spPr>
                </pic:pic>
              </a:graphicData>
            </a:graphic>
          </wp:inline>
        </w:drawing>
      </w:r>
      <w:r>
        <w:rPr>
          <w:i/>
          <w:color w:val="595959"/>
          <w:sz w:val="20"/>
          <w:szCs w:val="20"/>
        </w:rPr>
        <w:t xml:space="preserve">   </w:t>
      </w:r>
      <w:r w:rsidRPr="005A11F3">
        <w:rPr>
          <w:i/>
          <w:noProof/>
          <w:color w:val="595959"/>
          <w:sz w:val="20"/>
          <w:szCs w:val="20"/>
        </w:rPr>
        <w:drawing>
          <wp:inline distT="0" distB="0" distL="0" distR="0" wp14:anchorId="41EB3FD8" wp14:editId="5214C98D">
            <wp:extent cx="3076837" cy="1739900"/>
            <wp:effectExtent l="0" t="0" r="9525" b="0"/>
            <wp:docPr id="15928316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1666" name="Imagen 1" descr="Diagrama&#10;&#10;Descripción generada automáticamente"/>
                    <pic:cNvPicPr/>
                  </pic:nvPicPr>
                  <pic:blipFill>
                    <a:blip r:embed="rId20"/>
                    <a:stretch>
                      <a:fillRect/>
                    </a:stretch>
                  </pic:blipFill>
                  <pic:spPr>
                    <a:xfrm>
                      <a:off x="0" y="0"/>
                      <a:ext cx="3099441" cy="1752682"/>
                    </a:xfrm>
                    <a:prstGeom prst="rect">
                      <a:avLst/>
                    </a:prstGeom>
                  </pic:spPr>
                </pic:pic>
              </a:graphicData>
            </a:graphic>
          </wp:inline>
        </w:drawing>
      </w:r>
    </w:p>
    <w:p w:rsidR="005A11F3" w:rsidP="005A11F3" w:rsidRDefault="005A11F3" w14:paraId="493E6003" w14:textId="77777777">
      <w:pPr>
        <w:rPr>
          <w:i/>
          <w:color w:val="595959"/>
          <w:sz w:val="20"/>
          <w:szCs w:val="20"/>
        </w:rPr>
      </w:pPr>
    </w:p>
    <w:p w:rsidR="009B62AE" w:rsidRDefault="009B62AE" w14:paraId="0535480B" w14:textId="77777777">
      <w:pPr>
        <w:ind w:left="709"/>
        <w:rPr>
          <w:sz w:val="20"/>
          <w:szCs w:val="20"/>
        </w:rPr>
      </w:pPr>
    </w:p>
    <w:p w:rsidR="00D76D7F" w:rsidP="00413B46" w:rsidRDefault="009B62AE" w14:paraId="4B900A07" w14:textId="4D15C55E">
      <w:pPr>
        <w:ind w:left="709"/>
        <w:jc w:val="both"/>
        <w:rPr>
          <w:sz w:val="20"/>
          <w:szCs w:val="20"/>
        </w:rPr>
      </w:pPr>
      <w:r>
        <w:rPr>
          <w:sz w:val="20"/>
          <w:szCs w:val="20"/>
        </w:rPr>
        <w:t>Los escotes también se modifican y pueden entrar dentro de la categorización de un desahogo</w:t>
      </w:r>
      <w:r w:rsidR="00F021E0">
        <w:rPr>
          <w:sz w:val="20"/>
          <w:szCs w:val="20"/>
        </w:rPr>
        <w:t>;</w:t>
      </w:r>
      <w:r>
        <w:rPr>
          <w:sz w:val="20"/>
          <w:szCs w:val="20"/>
        </w:rPr>
        <w:t xml:space="preserve"> sin embargo, manejan una terminología y explicación diferente.</w:t>
      </w:r>
    </w:p>
    <w:p w:rsidR="009B62AE" w:rsidP="00413B46" w:rsidRDefault="009B62AE" w14:paraId="33300BA9" w14:textId="77777777">
      <w:pPr>
        <w:ind w:left="720"/>
        <w:jc w:val="both"/>
        <w:rPr>
          <w:sz w:val="20"/>
          <w:szCs w:val="20"/>
        </w:rPr>
      </w:pPr>
    </w:p>
    <w:p w:rsidRPr="009B62AE" w:rsidR="00D76D7F" w:rsidP="00413B46" w:rsidRDefault="009B62AE" w14:paraId="219D7F93" w14:textId="656A5435">
      <w:pPr>
        <w:pStyle w:val="Prrafodelista"/>
        <w:numPr>
          <w:ilvl w:val="0"/>
          <w:numId w:val="7"/>
        </w:numPr>
        <w:jc w:val="both"/>
        <w:rPr>
          <w:sz w:val="20"/>
          <w:szCs w:val="20"/>
        </w:rPr>
      </w:pPr>
      <w:commentRangeStart w:id="37"/>
      <w:r w:rsidRPr="009B62AE">
        <w:rPr>
          <w:b/>
          <w:i/>
          <w:sz w:val="20"/>
          <w:szCs w:val="20"/>
        </w:rPr>
        <w:t>Sistema de ajuste</w:t>
      </w:r>
      <w:r w:rsidRPr="009B62AE">
        <w:rPr>
          <w:sz w:val="20"/>
          <w:szCs w:val="20"/>
        </w:rPr>
        <w:t xml:space="preserve">: </w:t>
      </w:r>
      <w:r w:rsidR="00F021E0">
        <w:rPr>
          <w:sz w:val="20"/>
          <w:szCs w:val="20"/>
        </w:rPr>
        <w:t xml:space="preserve">son </w:t>
      </w:r>
      <w:r w:rsidRPr="009B62AE">
        <w:rPr>
          <w:sz w:val="20"/>
          <w:szCs w:val="20"/>
        </w:rPr>
        <w:t>todo</w:t>
      </w:r>
      <w:r w:rsidR="00F021E0">
        <w:rPr>
          <w:sz w:val="20"/>
          <w:szCs w:val="20"/>
        </w:rPr>
        <w:t>s</w:t>
      </w:r>
      <w:r w:rsidRPr="009B62AE">
        <w:rPr>
          <w:sz w:val="20"/>
          <w:szCs w:val="20"/>
        </w:rPr>
        <w:t xml:space="preserve"> </w:t>
      </w:r>
      <w:r w:rsidR="00F021E0">
        <w:rPr>
          <w:sz w:val="20"/>
          <w:szCs w:val="20"/>
        </w:rPr>
        <w:t xml:space="preserve">los </w:t>
      </w:r>
      <w:r w:rsidRPr="009B62AE">
        <w:rPr>
          <w:sz w:val="20"/>
          <w:szCs w:val="20"/>
        </w:rPr>
        <w:t>ajustes (pinza o corte) que se le da</w:t>
      </w:r>
      <w:r w:rsidR="00F021E0">
        <w:rPr>
          <w:sz w:val="20"/>
          <w:szCs w:val="20"/>
        </w:rPr>
        <w:t>n</w:t>
      </w:r>
      <w:r w:rsidRPr="009B62AE">
        <w:rPr>
          <w:sz w:val="20"/>
          <w:szCs w:val="20"/>
        </w:rPr>
        <w:t xml:space="preserve"> a la </w:t>
      </w:r>
      <w:r w:rsidRPr="009B1FA0">
        <w:rPr>
          <w:sz w:val="20"/>
          <w:szCs w:val="20"/>
        </w:rPr>
        <w:t>prend</w:t>
      </w:r>
      <w:r w:rsidRPr="009B1FA0" w:rsidR="00413B46">
        <w:rPr>
          <w:sz w:val="20"/>
          <w:szCs w:val="20"/>
        </w:rPr>
        <w:t>a</w:t>
      </w:r>
      <w:r w:rsidRPr="009B1FA0">
        <w:rPr>
          <w:sz w:val="20"/>
          <w:szCs w:val="20"/>
        </w:rPr>
        <w:t>,</w:t>
      </w:r>
      <w:r w:rsidRPr="009B62AE">
        <w:rPr>
          <w:sz w:val="20"/>
          <w:szCs w:val="20"/>
        </w:rPr>
        <w:t xml:space="preserve"> en este caso para </w:t>
      </w:r>
      <w:r w:rsidR="00F021E0">
        <w:rPr>
          <w:sz w:val="20"/>
          <w:szCs w:val="20"/>
        </w:rPr>
        <w:t xml:space="preserve">una prenda </w:t>
      </w:r>
      <w:r w:rsidRPr="009B62AE">
        <w:rPr>
          <w:sz w:val="20"/>
          <w:szCs w:val="20"/>
        </w:rPr>
        <w:t>infantil no se trabajará o enfocará a sistemas de ajuste, los sistemas de ajuste se trabajarán en la línea femenin</w:t>
      </w:r>
      <w:r w:rsidR="00AD5C6C">
        <w:rPr>
          <w:sz w:val="20"/>
          <w:szCs w:val="20"/>
        </w:rPr>
        <w:t>a</w:t>
      </w:r>
      <w:r w:rsidRPr="009B62AE">
        <w:rPr>
          <w:sz w:val="20"/>
          <w:szCs w:val="20"/>
        </w:rPr>
        <w:t>, para tener una mejor comprensión y aprovechamiento de las pinzas.</w:t>
      </w:r>
      <w:r>
        <w:rPr>
          <w:sz w:val="20"/>
          <w:szCs w:val="20"/>
        </w:rPr>
        <w:t xml:space="preserve"> </w:t>
      </w:r>
      <w:commentRangeStart w:id="38"/>
      <w:commentRangeStart w:id="39"/>
      <w:r w:rsidRPr="009B62AE">
        <w:rPr>
          <w:i/>
          <w:color w:val="595959"/>
          <w:sz w:val="20"/>
          <w:szCs w:val="20"/>
        </w:rPr>
        <w:t>Imagen</w:t>
      </w:r>
      <w:commentRangeEnd w:id="38"/>
      <w:r w:rsidR="0033247C">
        <w:rPr>
          <w:rStyle w:val="Refdecomentario"/>
        </w:rPr>
        <w:commentReference w:id="38"/>
      </w:r>
      <w:commentRangeEnd w:id="39"/>
      <w:r w:rsidR="00CD2F7D">
        <w:rPr>
          <w:rStyle w:val="Refdecomentario"/>
        </w:rPr>
        <w:commentReference w:id="39"/>
      </w:r>
      <w:r w:rsidRPr="009B62AE">
        <w:rPr>
          <w:i/>
          <w:color w:val="595959"/>
          <w:sz w:val="20"/>
          <w:szCs w:val="20"/>
        </w:rPr>
        <w:t xml:space="preserve"> 8</w:t>
      </w:r>
    </w:p>
    <w:p w:rsidR="009B62AE" w:rsidP="00413B46" w:rsidRDefault="009B62AE" w14:paraId="78FDE880" w14:textId="77777777">
      <w:pPr>
        <w:ind w:left="720"/>
        <w:jc w:val="both"/>
        <w:rPr>
          <w:b/>
          <w:i/>
          <w:sz w:val="20"/>
          <w:szCs w:val="20"/>
        </w:rPr>
      </w:pPr>
    </w:p>
    <w:p w:rsidRPr="009B62AE" w:rsidR="00D76D7F" w:rsidP="00593FB0" w:rsidRDefault="009B62AE" w14:paraId="1031D498" w14:textId="4642234E">
      <w:pPr>
        <w:pStyle w:val="Prrafodelista"/>
        <w:numPr>
          <w:ilvl w:val="0"/>
          <w:numId w:val="7"/>
        </w:numPr>
        <w:jc w:val="both"/>
        <w:rPr>
          <w:sz w:val="20"/>
          <w:szCs w:val="20"/>
        </w:rPr>
      </w:pPr>
      <w:r w:rsidRPr="009B62AE">
        <w:rPr>
          <w:b/>
          <w:i/>
          <w:sz w:val="20"/>
          <w:szCs w:val="20"/>
        </w:rPr>
        <w:t>Sistema de cierre</w:t>
      </w:r>
      <w:r w:rsidRPr="009B1FA0">
        <w:rPr>
          <w:sz w:val="20"/>
          <w:szCs w:val="20"/>
        </w:rPr>
        <w:t xml:space="preserve">: </w:t>
      </w:r>
      <w:r w:rsidRPr="009B1FA0" w:rsidR="00413B46">
        <w:rPr>
          <w:sz w:val="20"/>
          <w:szCs w:val="20"/>
        </w:rPr>
        <w:t>e</w:t>
      </w:r>
      <w:r w:rsidRPr="009B1FA0">
        <w:rPr>
          <w:sz w:val="20"/>
          <w:szCs w:val="20"/>
        </w:rPr>
        <w:t>ste</w:t>
      </w:r>
      <w:r w:rsidRPr="009B62AE">
        <w:rPr>
          <w:sz w:val="20"/>
          <w:szCs w:val="20"/>
        </w:rPr>
        <w:t xml:space="preserve"> punto es lo que permite que la prenda sea funcional, es decir, es lo que hace que la prenda abra o cierre según la tridimensión del cuerpo, en sistemas de cierre aplican:</w:t>
      </w:r>
      <w:r>
        <w:rPr>
          <w:sz w:val="20"/>
          <w:szCs w:val="20"/>
        </w:rPr>
        <w:t xml:space="preserve"> </w:t>
      </w:r>
      <w:r w:rsidR="000708CF">
        <w:rPr>
          <w:sz w:val="20"/>
          <w:szCs w:val="20"/>
        </w:rPr>
        <w:t>c</w:t>
      </w:r>
      <w:r w:rsidRPr="009B62AE">
        <w:rPr>
          <w:sz w:val="20"/>
          <w:szCs w:val="20"/>
        </w:rPr>
        <w:t>remalleras, botones, broches, gafetes, acordonados, encauchados y demás, se debe tener en cuenta que cada uno de los sistemas de cierre tienen especificaciones en el trazo, plano o patrón.</w:t>
      </w:r>
    </w:p>
    <w:p w:rsidR="00D76D7F" w:rsidP="00593FB0" w:rsidRDefault="009B62AE" w14:paraId="62B59745" w14:textId="4B5DB804">
      <w:pPr>
        <w:ind w:left="360" w:firstLine="720"/>
        <w:jc w:val="both"/>
        <w:rPr>
          <w:i/>
          <w:color w:val="595959"/>
          <w:sz w:val="20"/>
          <w:szCs w:val="20"/>
        </w:rPr>
      </w:pPr>
      <w:commentRangeStart w:id="40"/>
      <w:commentRangeStart w:id="41"/>
      <w:r>
        <w:rPr>
          <w:i/>
          <w:color w:val="595959"/>
          <w:sz w:val="20"/>
          <w:szCs w:val="20"/>
        </w:rPr>
        <w:t>Imagen</w:t>
      </w:r>
      <w:commentRangeEnd w:id="40"/>
      <w:r w:rsidR="0033247C">
        <w:rPr>
          <w:rStyle w:val="Refdecomentario"/>
        </w:rPr>
        <w:commentReference w:id="40"/>
      </w:r>
      <w:commentRangeEnd w:id="41"/>
      <w:r w:rsidR="00CD2F7D">
        <w:rPr>
          <w:rStyle w:val="Refdecomentario"/>
        </w:rPr>
        <w:commentReference w:id="41"/>
      </w:r>
      <w:r>
        <w:rPr>
          <w:i/>
          <w:color w:val="595959"/>
          <w:sz w:val="20"/>
          <w:szCs w:val="20"/>
        </w:rPr>
        <w:t xml:space="preserve"> 9</w:t>
      </w:r>
      <w:commentRangeEnd w:id="37"/>
      <w:r w:rsidR="005A11F3">
        <w:rPr>
          <w:rStyle w:val="Refdecomentario"/>
        </w:rPr>
        <w:commentReference w:id="37"/>
      </w:r>
    </w:p>
    <w:p w:rsidR="009B62AE" w:rsidP="00593FB0" w:rsidRDefault="009B62AE" w14:paraId="65693C74" w14:textId="77777777">
      <w:pPr>
        <w:ind w:left="360" w:firstLine="720"/>
        <w:jc w:val="both"/>
        <w:rPr>
          <w:i/>
          <w:color w:val="595959"/>
          <w:sz w:val="20"/>
          <w:szCs w:val="20"/>
        </w:rPr>
      </w:pPr>
    </w:p>
    <w:p w:rsidR="00D76D7F" w:rsidP="00593FB0" w:rsidRDefault="009B62AE" w14:paraId="6B7919EA" w14:textId="77777777">
      <w:pPr>
        <w:numPr>
          <w:ilvl w:val="0"/>
          <w:numId w:val="2"/>
        </w:numPr>
        <w:pBdr>
          <w:top w:val="nil"/>
          <w:left w:val="nil"/>
          <w:bottom w:val="nil"/>
          <w:right w:val="nil"/>
          <w:between w:val="nil"/>
        </w:pBdr>
        <w:jc w:val="both"/>
        <w:rPr>
          <w:b/>
          <w:i/>
          <w:color w:val="000000"/>
          <w:sz w:val="20"/>
          <w:szCs w:val="20"/>
        </w:rPr>
      </w:pPr>
      <w:r>
        <w:rPr>
          <w:b/>
          <w:i/>
          <w:color w:val="000000"/>
          <w:sz w:val="20"/>
          <w:szCs w:val="20"/>
        </w:rPr>
        <w:t>Complementos:</w:t>
      </w:r>
    </w:p>
    <w:p w:rsidR="00D76D7F" w:rsidP="00593FB0" w:rsidRDefault="009B62AE" w14:paraId="1FE41CC5" w14:textId="79B1A60B">
      <w:pPr>
        <w:ind w:left="720"/>
        <w:jc w:val="both"/>
        <w:rPr>
          <w:sz w:val="20"/>
          <w:szCs w:val="20"/>
        </w:rPr>
      </w:pPr>
      <w:r>
        <w:rPr>
          <w:sz w:val="20"/>
          <w:szCs w:val="20"/>
        </w:rPr>
        <w:t xml:space="preserve">Toda interpretación, trazo, plano o prenda se compone </w:t>
      </w:r>
      <w:r w:rsidR="00C125EB">
        <w:rPr>
          <w:sz w:val="20"/>
          <w:szCs w:val="20"/>
        </w:rPr>
        <w:t xml:space="preserve">de </w:t>
      </w:r>
      <w:r>
        <w:rPr>
          <w:sz w:val="20"/>
          <w:szCs w:val="20"/>
        </w:rPr>
        <w:t>una serie de complementos como</w:t>
      </w:r>
      <w:r w:rsidR="000708CF">
        <w:rPr>
          <w:sz w:val="20"/>
          <w:szCs w:val="20"/>
        </w:rPr>
        <w:t xml:space="preserve"> </w:t>
      </w:r>
      <w:r>
        <w:rPr>
          <w:b/>
          <w:sz w:val="20"/>
          <w:szCs w:val="20"/>
        </w:rPr>
        <w:t>bolsillos</w:t>
      </w:r>
      <w:r>
        <w:rPr>
          <w:sz w:val="20"/>
          <w:szCs w:val="20"/>
        </w:rPr>
        <w:t>, cuellos, mangas, cortes, puños y demás, en esta parte se tiene en cuenta el trazo de las piezas que complementan o conforman el diseño de la prenda.</w:t>
      </w:r>
    </w:p>
    <w:p w:rsidR="00D76D7F" w:rsidP="00593FB0" w:rsidRDefault="009B62AE" w14:paraId="0D3087AA" w14:textId="77777777">
      <w:pPr>
        <w:ind w:firstLine="720"/>
        <w:jc w:val="both"/>
        <w:rPr>
          <w:i/>
          <w:color w:val="595959"/>
          <w:sz w:val="20"/>
          <w:szCs w:val="20"/>
        </w:rPr>
      </w:pPr>
      <w:commentRangeStart w:id="42"/>
      <w:commentRangeStart w:id="43"/>
      <w:r>
        <w:rPr>
          <w:i/>
          <w:color w:val="595959"/>
          <w:sz w:val="20"/>
          <w:szCs w:val="20"/>
        </w:rPr>
        <w:t>Imagen</w:t>
      </w:r>
      <w:commentRangeEnd w:id="42"/>
      <w:r w:rsidR="0033247C">
        <w:rPr>
          <w:rStyle w:val="Refdecomentario"/>
        </w:rPr>
        <w:commentReference w:id="42"/>
      </w:r>
      <w:commentRangeEnd w:id="43"/>
      <w:r w:rsidR="00B3194E">
        <w:rPr>
          <w:rStyle w:val="Refdecomentario"/>
        </w:rPr>
        <w:commentReference w:id="43"/>
      </w:r>
      <w:r>
        <w:rPr>
          <w:i/>
          <w:color w:val="595959"/>
          <w:sz w:val="20"/>
          <w:szCs w:val="20"/>
        </w:rPr>
        <w:t xml:space="preserve"> 10</w:t>
      </w:r>
    </w:p>
    <w:p w:rsidR="00C125EB" w:rsidP="00593FB0" w:rsidRDefault="009B62AE" w14:paraId="173656ED" w14:textId="77777777">
      <w:pPr>
        <w:numPr>
          <w:ilvl w:val="0"/>
          <w:numId w:val="2"/>
        </w:numPr>
        <w:pBdr>
          <w:top w:val="nil"/>
          <w:left w:val="nil"/>
          <w:bottom w:val="nil"/>
          <w:right w:val="nil"/>
          <w:between w:val="nil"/>
        </w:pBdr>
        <w:jc w:val="both"/>
        <w:rPr>
          <w:b/>
          <w:i/>
          <w:color w:val="000000"/>
          <w:sz w:val="20"/>
          <w:szCs w:val="20"/>
        </w:rPr>
      </w:pPr>
      <w:r>
        <w:rPr>
          <w:b/>
          <w:i/>
          <w:color w:val="000000"/>
          <w:sz w:val="20"/>
          <w:szCs w:val="20"/>
        </w:rPr>
        <w:t>Señalización:</w:t>
      </w:r>
    </w:p>
    <w:p w:rsidR="00D76D7F" w:rsidP="00C125EB" w:rsidRDefault="009B62AE" w14:paraId="19D12CEC" w14:textId="1AB17F64">
      <w:pPr>
        <w:pBdr>
          <w:top w:val="nil"/>
          <w:left w:val="nil"/>
          <w:bottom w:val="nil"/>
          <w:right w:val="nil"/>
          <w:between w:val="nil"/>
        </w:pBdr>
        <w:ind w:left="720"/>
        <w:jc w:val="both"/>
        <w:rPr>
          <w:b/>
          <w:i/>
          <w:color w:val="000000"/>
          <w:sz w:val="20"/>
          <w:szCs w:val="20"/>
        </w:rPr>
      </w:pPr>
      <w:r>
        <w:rPr>
          <w:color w:val="000000"/>
          <w:sz w:val="20"/>
          <w:szCs w:val="20"/>
        </w:rPr>
        <w:t>Identificar cada una de las piezas con las especificaciones del diseño o de la prenda.</w:t>
      </w:r>
    </w:p>
    <w:p w:rsidR="00D76D7F" w:rsidP="00593FB0" w:rsidRDefault="009B62AE" w14:paraId="08B51B00" w14:textId="6281679A">
      <w:pPr>
        <w:ind w:left="720"/>
        <w:jc w:val="both"/>
        <w:rPr>
          <w:sz w:val="20"/>
          <w:szCs w:val="20"/>
        </w:rPr>
      </w:pPr>
      <w:r>
        <w:rPr>
          <w:sz w:val="20"/>
          <w:szCs w:val="20"/>
        </w:rPr>
        <w:t xml:space="preserve">Toda interpretación, trazo, plano o prenda se compone </w:t>
      </w:r>
      <w:r w:rsidR="00592C03">
        <w:rPr>
          <w:sz w:val="20"/>
          <w:szCs w:val="20"/>
        </w:rPr>
        <w:t>de</w:t>
      </w:r>
      <w:r>
        <w:rPr>
          <w:sz w:val="20"/>
          <w:szCs w:val="20"/>
        </w:rPr>
        <w:t xml:space="preserve"> una serie de complementos como </w:t>
      </w:r>
      <w:r>
        <w:rPr>
          <w:b/>
          <w:sz w:val="20"/>
          <w:szCs w:val="20"/>
        </w:rPr>
        <w:t>bolsillos</w:t>
      </w:r>
      <w:r>
        <w:rPr>
          <w:sz w:val="20"/>
          <w:szCs w:val="20"/>
        </w:rPr>
        <w:t>, cuellos, mangas</w:t>
      </w:r>
      <w:r w:rsidR="004B504F">
        <w:rPr>
          <w:sz w:val="20"/>
          <w:szCs w:val="20"/>
        </w:rPr>
        <w:t xml:space="preserve"> y</w:t>
      </w:r>
      <w:r>
        <w:rPr>
          <w:sz w:val="20"/>
          <w:szCs w:val="20"/>
        </w:rPr>
        <w:t xml:space="preserve"> cortes</w:t>
      </w:r>
      <w:r w:rsidR="004B504F">
        <w:rPr>
          <w:sz w:val="20"/>
          <w:szCs w:val="20"/>
        </w:rPr>
        <w:t>.</w:t>
      </w:r>
    </w:p>
    <w:p w:rsidRPr="004B504F" w:rsidR="004B504F" w:rsidP="00593FB0" w:rsidRDefault="009B62AE" w14:paraId="06896301" w14:textId="77777777">
      <w:pPr>
        <w:numPr>
          <w:ilvl w:val="0"/>
          <w:numId w:val="2"/>
        </w:numPr>
        <w:pBdr>
          <w:top w:val="nil"/>
          <w:left w:val="nil"/>
          <w:bottom w:val="nil"/>
          <w:right w:val="nil"/>
          <w:between w:val="nil"/>
        </w:pBdr>
        <w:jc w:val="both"/>
        <w:rPr>
          <w:color w:val="000000"/>
          <w:sz w:val="20"/>
          <w:szCs w:val="20"/>
        </w:rPr>
      </w:pPr>
      <w:r>
        <w:rPr>
          <w:b/>
          <w:i/>
          <w:color w:val="000000"/>
          <w:sz w:val="20"/>
          <w:szCs w:val="20"/>
        </w:rPr>
        <w:t xml:space="preserve">Despiece: </w:t>
      </w:r>
    </w:p>
    <w:p w:rsidR="00D76D7F" w:rsidP="004B504F" w:rsidRDefault="009B62AE" w14:paraId="26D98A7F" w14:textId="19705C15">
      <w:pPr>
        <w:pBdr>
          <w:top w:val="nil"/>
          <w:left w:val="nil"/>
          <w:bottom w:val="nil"/>
          <w:right w:val="nil"/>
          <w:between w:val="nil"/>
        </w:pBdr>
        <w:ind w:left="720"/>
        <w:jc w:val="both"/>
        <w:rPr>
          <w:color w:val="000000"/>
          <w:sz w:val="20"/>
          <w:szCs w:val="20"/>
        </w:rPr>
      </w:pPr>
      <w:r>
        <w:rPr>
          <w:color w:val="000000"/>
          <w:sz w:val="20"/>
          <w:szCs w:val="20"/>
        </w:rPr>
        <w:t>Separar cada una de las piezas anteriormente señalizadas y aumentar el margen de costura según las especificaciones técnicas.</w:t>
      </w:r>
    </w:p>
    <w:p w:rsidR="00D76D7F" w:rsidP="00593FB0" w:rsidRDefault="00D76D7F" w14:paraId="02A2E629" w14:textId="77777777">
      <w:pPr>
        <w:pBdr>
          <w:top w:val="nil"/>
          <w:left w:val="nil"/>
          <w:bottom w:val="nil"/>
          <w:right w:val="nil"/>
          <w:between w:val="nil"/>
        </w:pBdr>
        <w:ind w:left="720"/>
        <w:jc w:val="both"/>
        <w:rPr>
          <w:b/>
          <w:i/>
          <w:color w:val="000000"/>
          <w:sz w:val="20"/>
          <w:szCs w:val="20"/>
        </w:rPr>
      </w:pPr>
    </w:p>
    <w:p w:rsidR="00D76D7F" w:rsidP="00593FB0" w:rsidRDefault="009B62AE" w14:paraId="3E6452F7" w14:textId="5CFC1D21">
      <w:pPr>
        <w:jc w:val="both"/>
        <w:rPr>
          <w:sz w:val="20"/>
          <w:szCs w:val="20"/>
        </w:rPr>
      </w:pPr>
      <w:commentRangeStart w:id="44"/>
      <w:r>
        <w:rPr>
          <w:sz w:val="20"/>
          <w:szCs w:val="20"/>
        </w:rPr>
        <w:t>Con el fin de apropiar e identificar cada uno de los pasos anteriormente mencionados se dará inicio al trazo de una prenda superior, la cual irá cambiando su categorización a medida que se avance, es decir, en este primer trazo se hará el trazo de una especie de chaleco, el cual irá evolucionando a medida que se avance con las mangas, cuellos, puños y demás, hasta obtener una camisa debidamente señalizada y despiezada</w:t>
      </w:r>
      <w:r w:rsidR="009D6363">
        <w:rPr>
          <w:sz w:val="20"/>
          <w:szCs w:val="20"/>
        </w:rPr>
        <w:t xml:space="preserve">; </w:t>
      </w:r>
      <w:r>
        <w:rPr>
          <w:sz w:val="20"/>
          <w:szCs w:val="20"/>
        </w:rPr>
        <w:t>es importante que tenga claro que este primer paso es el punto de partida para continuar con los siguientes.</w:t>
      </w:r>
      <w:commentRangeEnd w:id="44"/>
      <w:r w:rsidR="00B3194E">
        <w:rPr>
          <w:rStyle w:val="Refdecomentario"/>
        </w:rPr>
        <w:commentReference w:id="44"/>
      </w:r>
    </w:p>
    <w:p w:rsidR="00D76D7F" w:rsidRDefault="009B62AE" w14:paraId="29CF9DAF" w14:textId="77777777">
      <w:pPr>
        <w:ind w:firstLine="720"/>
        <w:rPr>
          <w:i/>
          <w:color w:val="595959"/>
          <w:sz w:val="20"/>
          <w:szCs w:val="20"/>
        </w:rPr>
      </w:pPr>
      <w:commentRangeStart w:id="45"/>
      <w:r>
        <w:rPr>
          <w:i/>
          <w:color w:val="595959"/>
          <w:sz w:val="20"/>
          <w:szCs w:val="20"/>
        </w:rPr>
        <w:t>Imagen 11</w:t>
      </w:r>
      <w:commentRangeEnd w:id="45"/>
      <w:r w:rsidR="00B3194E">
        <w:rPr>
          <w:rStyle w:val="Refdecomentario"/>
        </w:rPr>
        <w:commentReference w:id="45"/>
      </w:r>
    </w:p>
    <w:p w:rsidR="00E60F54" w:rsidRDefault="00E60F54" w14:paraId="2B865C44" w14:textId="2280155E">
      <w:pPr>
        <w:ind w:firstLine="720"/>
        <w:rPr>
          <w:i/>
          <w:color w:val="595959"/>
          <w:sz w:val="20"/>
          <w:szCs w:val="20"/>
        </w:rPr>
      </w:pPr>
      <w:r>
        <w:rPr>
          <w:i/>
          <w:noProof/>
          <w:color w:val="595959"/>
          <w:sz w:val="20"/>
          <w:szCs w:val="20"/>
        </w:rPr>
        <mc:AlternateContent>
          <mc:Choice Requires="wps">
            <w:drawing>
              <wp:anchor distT="0" distB="0" distL="114300" distR="114300" simplePos="0" relativeHeight="251671552" behindDoc="0" locked="0" layoutInCell="1" allowOverlap="1" wp14:anchorId="26C08B4B" wp14:editId="5F968AB5">
                <wp:simplePos x="0" y="0"/>
                <wp:positionH relativeFrom="column">
                  <wp:posOffset>168910</wp:posOffset>
                </wp:positionH>
                <wp:positionV relativeFrom="paragraph">
                  <wp:posOffset>46990</wp:posOffset>
                </wp:positionV>
                <wp:extent cx="5994400" cy="571500"/>
                <wp:effectExtent l="57150" t="19050" r="82550" b="95250"/>
                <wp:wrapNone/>
                <wp:docPr id="345570563" name="Rectángulo 11"/>
                <wp:cNvGraphicFramePr/>
                <a:graphic xmlns:a="http://schemas.openxmlformats.org/drawingml/2006/main">
                  <a:graphicData uri="http://schemas.microsoft.com/office/word/2010/wordprocessingShape">
                    <wps:wsp>
                      <wps:cNvSpPr/>
                      <wps:spPr>
                        <a:xfrm>
                          <a:off x="0" y="0"/>
                          <a:ext cx="5994400" cy="5715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E60F54" w:rsidP="00E60F54" w:rsidRDefault="00E60F54" w14:paraId="39CA1DCD" w14:textId="6AFE462B">
                            <w:r>
                              <w:t>Consulte el video para complementar la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5C47F5A">
              <v:rect id="Rectángulo 11" style="position:absolute;left:0;text-align:left;margin-left:13.3pt;margin-top:3.7pt;width:472pt;height:45pt;z-index:2516715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w14:anchorId="26C08B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">
                <v:fill type="gradient" color2="#a7bfde [1620]" angle="180" focus="100%" rotate="t">
                  <o:fill v:ext="view" type="gradientUnscaled"/>
                </v:fill>
                <v:shadow on="t" color="black" opacity="22937f" offset="0,.63889mm" origin=",.5"/>
                <v:textbox>
                  <w:txbxContent>
                    <w:p w:rsidR="00E60F54" w:rsidP="00E60F54" w:rsidRDefault="00E60F54" w14:paraId="6407A70B" w14:textId="6AFE462B">
                      <w:r>
                        <w:t>Consulte el video para complementar la información</w:t>
                      </w:r>
                    </w:p>
                  </w:txbxContent>
                </v:textbox>
              </v:rect>
            </w:pict>
          </mc:Fallback>
        </mc:AlternateContent>
      </w:r>
      <w:commentRangeStart w:id="46"/>
    </w:p>
    <w:p w:rsidR="00E60F54" w:rsidRDefault="00E60F54" w14:paraId="60F07DF5" w14:textId="4492AA3C">
      <w:pPr>
        <w:ind w:firstLine="720"/>
        <w:rPr>
          <w:i/>
          <w:color w:val="595959"/>
          <w:sz w:val="20"/>
          <w:szCs w:val="20"/>
        </w:rPr>
      </w:pPr>
      <w:r>
        <w:rPr>
          <w:i/>
          <w:noProof/>
          <w:color w:val="595959"/>
          <w:sz w:val="20"/>
          <w:szCs w:val="20"/>
        </w:rPr>
        <mc:AlternateContent>
          <mc:Choice Requires="wps">
            <w:drawing>
              <wp:anchor distT="0" distB="0" distL="114300" distR="114300" simplePos="0" relativeHeight="251672576" behindDoc="0" locked="0" layoutInCell="1" allowOverlap="1" wp14:anchorId="49998EC5" wp14:editId="0FF6C103">
                <wp:simplePos x="0" y="0"/>
                <wp:positionH relativeFrom="column">
                  <wp:posOffset>4906010</wp:posOffset>
                </wp:positionH>
                <wp:positionV relativeFrom="paragraph">
                  <wp:posOffset>63500</wp:posOffset>
                </wp:positionV>
                <wp:extent cx="1054100" cy="260350"/>
                <wp:effectExtent l="57150" t="19050" r="69850" b="101600"/>
                <wp:wrapNone/>
                <wp:docPr id="948726996" name="Rectángulo 12"/>
                <wp:cNvGraphicFramePr/>
                <a:graphic xmlns:a="http://schemas.openxmlformats.org/drawingml/2006/main">
                  <a:graphicData uri="http://schemas.microsoft.com/office/word/2010/wordprocessingShape">
                    <wps:wsp>
                      <wps:cNvSpPr/>
                      <wps:spPr>
                        <a:xfrm>
                          <a:off x="0" y="0"/>
                          <a:ext cx="1054100" cy="260350"/>
                        </a:xfrm>
                        <a:prstGeom prst="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rsidR="00E60F54" w:rsidP="00E60F54" w:rsidRDefault="00E60F54" w14:paraId="329222EE" w14:textId="68AF8730">
                            <w:pPr>
                              <w:jc w:val="center"/>
                            </w:pPr>
                            <w: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C1A46D7">
              <v:rect id="Rectángulo 12" style="position:absolute;left:0;text-align:left;margin-left:386.3pt;margin-top:5pt;width:83pt;height:20.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8064a2 [3207]" strokecolor="#4579b8 [3044]" w14:anchorId="49998E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">
                <v:shadow on="t" color="black" opacity="22937f" offset="0,.63889mm" origin=",.5"/>
                <v:textbox>
                  <w:txbxContent>
                    <w:p w:rsidR="00E60F54" w:rsidP="00E60F54" w:rsidRDefault="00E60F54" w14:paraId="3E7E54C1" w14:textId="68AF8730">
                      <w:pPr>
                        <w:jc w:val="center"/>
                      </w:pPr>
                      <w:r>
                        <w:t>Ir al sitio</w:t>
                      </w:r>
                    </w:p>
                  </w:txbxContent>
                </v:textbox>
              </v:rect>
            </w:pict>
          </mc:Fallback>
        </mc:AlternateContent>
      </w:r>
    </w:p>
    <w:p w:rsidR="00E60F54" w:rsidRDefault="00E60F54" w14:paraId="48722E0C" w14:textId="77777777">
      <w:pPr>
        <w:ind w:firstLine="720"/>
        <w:rPr>
          <w:i/>
          <w:color w:val="595959"/>
          <w:sz w:val="20"/>
          <w:szCs w:val="20"/>
        </w:rPr>
      </w:pPr>
    </w:p>
    <w:p w:rsidR="00E60F54" w:rsidRDefault="00E60F54" w14:paraId="1CF45333" w14:textId="77777777">
      <w:pPr>
        <w:ind w:firstLine="720"/>
        <w:rPr>
          <w:i/>
          <w:color w:val="595959"/>
          <w:sz w:val="20"/>
          <w:szCs w:val="20"/>
        </w:rPr>
      </w:pPr>
    </w:p>
    <w:p w:rsidR="00D76D7F" w:rsidP="00E60F54" w:rsidRDefault="00E60F54" w14:paraId="1CE105CA" w14:textId="2FE57426">
      <w:pPr>
        <w:ind w:left="3" w:firstLine="1"/>
        <w:rPr>
          <w:i/>
          <w:color w:val="595959"/>
          <w:sz w:val="20"/>
          <w:szCs w:val="20"/>
        </w:rPr>
      </w:pPr>
      <w:r>
        <w:rPr>
          <w:i/>
          <w:color w:val="595959"/>
          <w:sz w:val="20"/>
          <w:szCs w:val="20"/>
        </w:rPr>
        <w:t xml:space="preserve">                                                        </w:t>
      </w:r>
      <w:r w:rsidR="009B62AE">
        <w:rPr>
          <w:i/>
          <w:color w:val="595959"/>
          <w:sz w:val="20"/>
          <w:szCs w:val="20"/>
        </w:rPr>
        <w:t xml:space="preserve">Video - </w:t>
      </w:r>
      <w:r w:rsidR="009733E4">
        <w:rPr>
          <w:i/>
          <w:color w:val="595959"/>
          <w:sz w:val="20"/>
          <w:szCs w:val="20"/>
        </w:rPr>
        <w:t>1</w:t>
      </w:r>
      <w:r w:rsidR="009B62AE">
        <w:rPr>
          <w:i/>
          <w:color w:val="595959"/>
          <w:sz w:val="20"/>
          <w:szCs w:val="20"/>
        </w:rPr>
        <w:t>.2 Implementación de básico superior</w:t>
      </w:r>
      <w:r>
        <w:rPr>
          <w:i/>
          <w:color w:val="595959"/>
          <w:sz w:val="20"/>
          <w:szCs w:val="20"/>
        </w:rPr>
        <w:t>:</w:t>
      </w:r>
      <w:r w:rsidR="00970C6B">
        <w:rPr>
          <w:i/>
          <w:color w:val="595959"/>
          <w:sz w:val="20"/>
          <w:szCs w:val="20"/>
        </w:rPr>
        <w:t xml:space="preserve"> </w:t>
      </w:r>
      <w:r w:rsidRPr="00970C6B" w:rsidR="00970C6B">
        <w:rPr>
          <w:i/>
          <w:color w:val="595959"/>
          <w:sz w:val="20"/>
          <w:szCs w:val="20"/>
        </w:rPr>
        <w:t>https://youtu.be/zilfDUXi62E</w:t>
      </w:r>
      <w:commentRangeEnd w:id="46"/>
      <w:r w:rsidR="003766B2">
        <w:rPr>
          <w:rStyle w:val="Refdecomentario"/>
        </w:rPr>
        <w:commentReference w:id="46"/>
      </w:r>
    </w:p>
    <w:p w:rsidR="00D76D7F" w:rsidRDefault="00D76D7F" w14:paraId="7FA7C73C" w14:textId="77777777">
      <w:pPr>
        <w:rPr>
          <w:sz w:val="20"/>
          <w:szCs w:val="20"/>
        </w:rPr>
      </w:pPr>
    </w:p>
    <w:p w:rsidR="00D76D7F" w:rsidRDefault="004C5991" w14:paraId="6293331E" w14:textId="2048AF3B">
      <w:pPr>
        <w:rPr>
          <w:b/>
          <w:sz w:val="20"/>
          <w:szCs w:val="20"/>
        </w:rPr>
      </w:pPr>
      <w:r>
        <w:rPr>
          <w:b/>
          <w:sz w:val="20"/>
          <w:szCs w:val="20"/>
        </w:rPr>
        <w:t>1</w:t>
      </w:r>
      <w:r w:rsidR="009B62AE">
        <w:rPr>
          <w:b/>
          <w:sz w:val="20"/>
          <w:szCs w:val="20"/>
        </w:rPr>
        <w:t xml:space="preserve">.3 </w:t>
      </w:r>
      <w:r w:rsidR="00250D49">
        <w:rPr>
          <w:b/>
          <w:sz w:val="20"/>
          <w:szCs w:val="20"/>
        </w:rPr>
        <w:t>Tr</w:t>
      </w:r>
      <w:r w:rsidR="009B62AE">
        <w:rPr>
          <w:b/>
          <w:sz w:val="20"/>
          <w:szCs w:val="20"/>
        </w:rPr>
        <w:t>azo de cabezas mangas – Análisis de manga</w:t>
      </w:r>
    </w:p>
    <w:p w:rsidR="00D76D7F" w:rsidRDefault="00D76D7F" w14:paraId="441CFC83" w14:textId="77777777">
      <w:pPr>
        <w:rPr>
          <w:sz w:val="20"/>
          <w:szCs w:val="20"/>
        </w:rPr>
      </w:pPr>
    </w:p>
    <w:p w:rsidR="00D76D7F" w:rsidP="00593FB0" w:rsidRDefault="009B62AE" w14:paraId="270FF5AC" w14:textId="3F205DFC">
      <w:pPr>
        <w:jc w:val="both"/>
        <w:rPr>
          <w:sz w:val="20"/>
          <w:szCs w:val="20"/>
        </w:rPr>
      </w:pPr>
      <w:r>
        <w:rPr>
          <w:sz w:val="20"/>
          <w:szCs w:val="20"/>
        </w:rPr>
        <w:t xml:space="preserve">Cuando se habla de manga, básicamente se entiende o </w:t>
      </w:r>
      <w:r w:rsidR="00250D49">
        <w:rPr>
          <w:sz w:val="20"/>
          <w:szCs w:val="20"/>
        </w:rPr>
        <w:t xml:space="preserve">se </w:t>
      </w:r>
      <w:r>
        <w:rPr>
          <w:sz w:val="20"/>
          <w:szCs w:val="20"/>
        </w:rPr>
        <w:t>identifica como una pieza circular que cubre el brazo</w:t>
      </w:r>
      <w:r w:rsidR="00250D49">
        <w:rPr>
          <w:sz w:val="20"/>
          <w:szCs w:val="20"/>
        </w:rPr>
        <w:t>;</w:t>
      </w:r>
      <w:r>
        <w:rPr>
          <w:sz w:val="20"/>
          <w:szCs w:val="20"/>
        </w:rPr>
        <w:t xml:space="preserve"> sin embargo, existen diferentes tipos de puntos a tener en cuenta:</w:t>
      </w:r>
    </w:p>
    <w:p w:rsidR="009B62AE" w:rsidP="00593FB0" w:rsidRDefault="009B62AE" w14:paraId="0B96236A" w14:textId="77777777">
      <w:pPr>
        <w:jc w:val="both"/>
        <w:rPr>
          <w:sz w:val="20"/>
          <w:szCs w:val="20"/>
        </w:rPr>
      </w:pPr>
    </w:p>
    <w:p w:rsidR="00D76D7F" w:rsidP="00593FB0" w:rsidRDefault="009B62AE" w14:paraId="2A509749" w14:textId="0C8886EE">
      <w:pPr>
        <w:jc w:val="both"/>
        <w:rPr>
          <w:sz w:val="20"/>
          <w:szCs w:val="20"/>
        </w:rPr>
      </w:pPr>
      <w:r>
        <w:rPr>
          <w:b/>
          <w:i/>
          <w:sz w:val="20"/>
          <w:szCs w:val="20"/>
        </w:rPr>
        <w:t xml:space="preserve">Largo de </w:t>
      </w:r>
      <w:r w:rsidR="005254D7">
        <w:rPr>
          <w:b/>
          <w:i/>
          <w:sz w:val="20"/>
          <w:szCs w:val="20"/>
        </w:rPr>
        <w:t>m</w:t>
      </w:r>
      <w:r>
        <w:rPr>
          <w:b/>
          <w:i/>
          <w:sz w:val="20"/>
          <w:szCs w:val="20"/>
        </w:rPr>
        <w:t>anga</w:t>
      </w:r>
      <w:r>
        <w:rPr>
          <w:sz w:val="20"/>
          <w:szCs w:val="20"/>
        </w:rPr>
        <w:t xml:space="preserve">: </w:t>
      </w:r>
      <w:r w:rsidRPr="009B1FA0" w:rsidR="00593FB0">
        <w:rPr>
          <w:sz w:val="20"/>
          <w:szCs w:val="20"/>
        </w:rPr>
        <w:t>e</w:t>
      </w:r>
      <w:r w:rsidRPr="009B1FA0">
        <w:rPr>
          <w:sz w:val="20"/>
          <w:szCs w:val="20"/>
        </w:rPr>
        <w:t>l</w:t>
      </w:r>
      <w:r>
        <w:rPr>
          <w:sz w:val="20"/>
          <w:szCs w:val="20"/>
        </w:rPr>
        <w:t xml:space="preserve"> largo de manga anatómico es aquel que va desde el punto de acromio hasta la muñeca, se debe tener en cuenta que, sin importar el diseño, largo o forma del cuerpo de la manga, siempre se debe partir desde el largo anatómico.</w:t>
      </w:r>
    </w:p>
    <w:p w:rsidR="00D76D7F" w:rsidP="00593FB0" w:rsidRDefault="00D76D7F" w14:paraId="70C89027" w14:textId="77777777">
      <w:pPr>
        <w:jc w:val="both"/>
        <w:rPr>
          <w:sz w:val="20"/>
          <w:szCs w:val="20"/>
        </w:rPr>
      </w:pPr>
    </w:p>
    <w:p w:rsidR="00D76D7F" w:rsidP="00593FB0" w:rsidRDefault="009B62AE" w14:paraId="49403F20" w14:textId="5DEC54E1">
      <w:pPr>
        <w:jc w:val="both"/>
        <w:rPr>
          <w:sz w:val="20"/>
          <w:szCs w:val="20"/>
        </w:rPr>
      </w:pPr>
      <w:r>
        <w:rPr>
          <w:b/>
          <w:i/>
          <w:sz w:val="20"/>
          <w:szCs w:val="20"/>
        </w:rPr>
        <w:t xml:space="preserve">Altura o </w:t>
      </w:r>
      <w:r w:rsidR="00C16D55">
        <w:rPr>
          <w:b/>
          <w:i/>
          <w:sz w:val="20"/>
          <w:szCs w:val="20"/>
        </w:rPr>
        <w:t>c</w:t>
      </w:r>
      <w:r>
        <w:rPr>
          <w:b/>
          <w:i/>
          <w:sz w:val="20"/>
          <w:szCs w:val="20"/>
        </w:rPr>
        <w:t xml:space="preserve">abeza de </w:t>
      </w:r>
      <w:r w:rsidR="00C16D55">
        <w:rPr>
          <w:b/>
          <w:i/>
          <w:sz w:val="20"/>
          <w:szCs w:val="20"/>
        </w:rPr>
        <w:t>m</w:t>
      </w:r>
      <w:r>
        <w:rPr>
          <w:b/>
          <w:i/>
          <w:sz w:val="20"/>
          <w:szCs w:val="20"/>
        </w:rPr>
        <w:t>anga</w:t>
      </w:r>
      <w:r>
        <w:rPr>
          <w:sz w:val="20"/>
          <w:szCs w:val="20"/>
        </w:rPr>
        <w:t xml:space="preserve">: </w:t>
      </w:r>
      <w:r w:rsidRPr="009B1FA0" w:rsidR="00593FB0">
        <w:rPr>
          <w:sz w:val="20"/>
          <w:szCs w:val="20"/>
        </w:rPr>
        <w:t>c</w:t>
      </w:r>
      <w:r w:rsidRPr="009B1FA0">
        <w:rPr>
          <w:sz w:val="20"/>
          <w:szCs w:val="20"/>
        </w:rPr>
        <w:t>u</w:t>
      </w:r>
      <w:r>
        <w:rPr>
          <w:sz w:val="20"/>
          <w:szCs w:val="20"/>
        </w:rPr>
        <w:t>ando se habla de cabeza de manga se identifican diferentes tipos de medidas, se puede trabajar con medida de cuadro de tallas, medida deducida o estandarizada. Se debe tener en cuenta que el largo de manga siempre será el mismo, sin importar qu</w:t>
      </w:r>
      <w:r w:rsidR="00C16D55">
        <w:rPr>
          <w:sz w:val="20"/>
          <w:szCs w:val="20"/>
        </w:rPr>
        <w:t>é</w:t>
      </w:r>
      <w:r>
        <w:rPr>
          <w:sz w:val="20"/>
          <w:szCs w:val="20"/>
        </w:rPr>
        <w:t xml:space="preserve"> tipo de prenda o cabeza de manga se implemente.</w:t>
      </w:r>
    </w:p>
    <w:p w:rsidR="009B62AE" w:rsidP="00593FB0" w:rsidRDefault="009B62AE" w14:paraId="442FC0C9" w14:textId="77777777">
      <w:pPr>
        <w:jc w:val="both"/>
        <w:rPr>
          <w:sz w:val="20"/>
          <w:szCs w:val="20"/>
        </w:rPr>
      </w:pPr>
    </w:p>
    <w:p w:rsidRPr="00593FB0" w:rsidR="00D76D7F" w:rsidP="00593FB0" w:rsidRDefault="009B62AE" w14:paraId="40C28CE3" w14:textId="541E4771">
      <w:pPr>
        <w:jc w:val="both"/>
        <w:rPr>
          <w:b/>
          <w:i/>
          <w:sz w:val="20"/>
          <w:szCs w:val="20"/>
        </w:rPr>
      </w:pPr>
      <w:r>
        <w:rPr>
          <w:b/>
          <w:i/>
          <w:sz w:val="20"/>
          <w:szCs w:val="20"/>
        </w:rPr>
        <w:t>Comportamiento de cabeza de manga:</w:t>
      </w:r>
      <w:r w:rsidR="00593FB0">
        <w:rPr>
          <w:b/>
          <w:i/>
          <w:sz w:val="20"/>
          <w:szCs w:val="20"/>
        </w:rPr>
        <w:t xml:space="preserve"> </w:t>
      </w:r>
      <w:r w:rsidRPr="009B1FA0" w:rsidR="00593FB0">
        <w:rPr>
          <w:bCs/>
          <w:iCs/>
          <w:sz w:val="20"/>
          <w:szCs w:val="20"/>
        </w:rPr>
        <w:t>e</w:t>
      </w:r>
      <w:r w:rsidRPr="009B1FA0">
        <w:rPr>
          <w:iCs/>
          <w:sz w:val="20"/>
          <w:szCs w:val="20"/>
        </w:rPr>
        <w:t>n</w:t>
      </w:r>
      <w:r w:rsidRPr="00593FB0">
        <w:rPr>
          <w:iCs/>
          <w:sz w:val="20"/>
          <w:szCs w:val="20"/>
        </w:rPr>
        <w:t>tre</w:t>
      </w:r>
      <w:r>
        <w:rPr>
          <w:sz w:val="20"/>
          <w:szCs w:val="20"/>
        </w:rPr>
        <w:t xml:space="preserve"> </w:t>
      </w:r>
      <w:r>
        <w:rPr>
          <w:b/>
          <w:i/>
          <w:sz w:val="20"/>
          <w:szCs w:val="20"/>
        </w:rPr>
        <w:t>más larga</w:t>
      </w:r>
      <w:r>
        <w:rPr>
          <w:sz w:val="20"/>
          <w:szCs w:val="20"/>
        </w:rPr>
        <w:t xml:space="preserve"> sea la altura de cabeza de manga otorgará menor movimiento sobre el cuerpo = </w:t>
      </w:r>
      <w:r w:rsidR="00951F4E">
        <w:rPr>
          <w:sz w:val="20"/>
          <w:szCs w:val="20"/>
        </w:rPr>
        <w:t>i</w:t>
      </w:r>
      <w:r>
        <w:rPr>
          <w:sz w:val="20"/>
          <w:szCs w:val="20"/>
        </w:rPr>
        <w:t>ncomodidad, pero mayor estructura, esta descripción corresponde a las prendas que van ajustadas o con la horma del cuerpo.</w:t>
      </w:r>
    </w:p>
    <w:p w:rsidR="00D76D7F" w:rsidP="00593FB0" w:rsidRDefault="009B62AE" w14:paraId="02A3A747" w14:textId="07A16F27">
      <w:pPr>
        <w:jc w:val="both"/>
        <w:rPr>
          <w:sz w:val="20"/>
          <w:szCs w:val="20"/>
        </w:rPr>
      </w:pPr>
      <w:r>
        <w:rPr>
          <w:sz w:val="20"/>
          <w:szCs w:val="20"/>
        </w:rPr>
        <w:t xml:space="preserve">Entre </w:t>
      </w:r>
      <w:r>
        <w:rPr>
          <w:b/>
          <w:i/>
          <w:sz w:val="20"/>
          <w:szCs w:val="20"/>
        </w:rPr>
        <w:t>más corta</w:t>
      </w:r>
      <w:r>
        <w:rPr>
          <w:sz w:val="20"/>
          <w:szCs w:val="20"/>
        </w:rPr>
        <w:t xml:space="preserve"> sea la altura de cabeza de manga otorgará mayor movimiento sobre el cuerpo = </w:t>
      </w:r>
      <w:r w:rsidR="003028C0">
        <w:rPr>
          <w:sz w:val="20"/>
          <w:szCs w:val="20"/>
        </w:rPr>
        <w:t>c</w:t>
      </w:r>
      <w:r>
        <w:rPr>
          <w:sz w:val="20"/>
          <w:szCs w:val="20"/>
        </w:rPr>
        <w:t>omodidad, pero menor estructura, esta descripción corresponde a las prendas que van holgadas o desestructuradas sobre el cuerpo.</w:t>
      </w:r>
    </w:p>
    <w:p w:rsidR="00D76D7F" w:rsidP="00593FB0" w:rsidRDefault="009B62AE" w14:paraId="5B54F4DB" w14:textId="60AB458C">
      <w:pPr>
        <w:jc w:val="both"/>
        <w:rPr>
          <w:sz w:val="20"/>
          <w:szCs w:val="20"/>
        </w:rPr>
      </w:pPr>
      <w:r>
        <w:rPr>
          <w:sz w:val="20"/>
          <w:szCs w:val="20"/>
        </w:rPr>
        <w:t>Básicamente si est</w:t>
      </w:r>
      <w:r w:rsidR="003028C0">
        <w:rPr>
          <w:sz w:val="20"/>
          <w:szCs w:val="20"/>
        </w:rPr>
        <w:t>a</w:t>
      </w:r>
      <w:r>
        <w:rPr>
          <w:sz w:val="20"/>
          <w:szCs w:val="20"/>
        </w:rPr>
        <w:t xml:space="preserve"> descripción se divide o se categoriza en prendas de vestir se estaría diciendo qu</w:t>
      </w:r>
      <w:r w:rsidR="003028C0">
        <w:rPr>
          <w:sz w:val="20"/>
          <w:szCs w:val="20"/>
        </w:rPr>
        <w:t>e</w:t>
      </w:r>
      <w:r>
        <w:rPr>
          <w:sz w:val="20"/>
          <w:szCs w:val="20"/>
        </w:rPr>
        <w:t>:</w:t>
      </w:r>
    </w:p>
    <w:p w:rsidR="00D76D7F" w:rsidP="00593FB0" w:rsidRDefault="009B62AE" w14:paraId="654259E3" w14:textId="4ADB201C">
      <w:pPr>
        <w:ind w:left="720"/>
        <w:jc w:val="both"/>
        <w:rPr>
          <w:sz w:val="20"/>
          <w:szCs w:val="20"/>
        </w:rPr>
      </w:pPr>
      <w:r>
        <w:rPr>
          <w:sz w:val="20"/>
          <w:szCs w:val="20"/>
        </w:rPr>
        <w:t xml:space="preserve">Entre más corta sea la cabeza de manga, corresponde a prendas </w:t>
      </w:r>
      <w:r w:rsidR="003028C0">
        <w:rPr>
          <w:b/>
          <w:sz w:val="20"/>
          <w:szCs w:val="20"/>
        </w:rPr>
        <w:t>deportivas</w:t>
      </w:r>
      <w:r w:rsidR="00C32B96">
        <w:rPr>
          <w:b/>
          <w:sz w:val="20"/>
          <w:szCs w:val="20"/>
        </w:rPr>
        <w:t>.</w:t>
      </w:r>
    </w:p>
    <w:p w:rsidR="00D76D7F" w:rsidP="00593FB0" w:rsidRDefault="009B62AE" w14:paraId="3D7F52A0" w14:textId="6504BD34">
      <w:pPr>
        <w:ind w:left="720"/>
        <w:jc w:val="both"/>
        <w:rPr>
          <w:sz w:val="20"/>
          <w:szCs w:val="20"/>
        </w:rPr>
      </w:pPr>
      <w:r>
        <w:rPr>
          <w:sz w:val="20"/>
          <w:szCs w:val="20"/>
        </w:rPr>
        <w:t xml:space="preserve">Entre más larga sea la cabeza de manga, corresponde a prendas </w:t>
      </w:r>
      <w:r w:rsidR="00E05643">
        <w:rPr>
          <w:b/>
          <w:sz w:val="20"/>
          <w:szCs w:val="20"/>
        </w:rPr>
        <w:t>formales.</w:t>
      </w:r>
    </w:p>
    <w:p w:rsidR="00D76D7F" w:rsidP="00593FB0" w:rsidRDefault="009B62AE" w14:paraId="589192F3" w14:textId="5C16298F">
      <w:pPr>
        <w:ind w:left="720"/>
        <w:jc w:val="both"/>
        <w:rPr>
          <w:sz w:val="20"/>
          <w:szCs w:val="20"/>
        </w:rPr>
      </w:pPr>
      <w:r>
        <w:rPr>
          <w:sz w:val="20"/>
          <w:szCs w:val="20"/>
        </w:rPr>
        <w:t xml:space="preserve">Un punto intermedio entre las dos anteriores, corresponde a prendas </w:t>
      </w:r>
      <w:r w:rsidR="00F24218">
        <w:rPr>
          <w:b/>
          <w:sz w:val="20"/>
          <w:szCs w:val="20"/>
        </w:rPr>
        <w:t>casuales.</w:t>
      </w:r>
    </w:p>
    <w:p w:rsidR="00D76D7F" w:rsidP="009B62AE" w:rsidRDefault="009B62AE" w14:paraId="63BF5169" w14:textId="77777777">
      <w:pPr>
        <w:ind w:left="720"/>
        <w:rPr>
          <w:i/>
          <w:color w:val="595959"/>
          <w:sz w:val="20"/>
          <w:szCs w:val="20"/>
        </w:rPr>
      </w:pPr>
      <w:commentRangeStart w:id="47"/>
      <w:commentRangeStart w:id="48"/>
      <w:r>
        <w:rPr>
          <w:i/>
          <w:color w:val="595959"/>
          <w:sz w:val="20"/>
          <w:szCs w:val="20"/>
        </w:rPr>
        <w:t>Imagen</w:t>
      </w:r>
      <w:commentRangeEnd w:id="47"/>
      <w:r w:rsidR="001030F0">
        <w:rPr>
          <w:rStyle w:val="Refdecomentario"/>
        </w:rPr>
        <w:commentReference w:id="47"/>
      </w:r>
      <w:commentRangeEnd w:id="48"/>
      <w:r w:rsidR="003766B2">
        <w:rPr>
          <w:rStyle w:val="Refdecomentario"/>
        </w:rPr>
        <w:commentReference w:id="48"/>
      </w:r>
      <w:r>
        <w:rPr>
          <w:i/>
          <w:color w:val="595959"/>
          <w:sz w:val="20"/>
          <w:szCs w:val="20"/>
        </w:rPr>
        <w:t xml:space="preserve"> 1</w:t>
      </w:r>
    </w:p>
    <w:p w:rsidR="00D76D7F" w:rsidRDefault="00D76D7F" w14:paraId="3DA320E1" w14:textId="77777777">
      <w:pPr>
        <w:rPr>
          <w:i/>
          <w:sz w:val="20"/>
          <w:szCs w:val="20"/>
          <w:u w:val="single"/>
        </w:rPr>
      </w:pPr>
    </w:p>
    <w:p w:rsidR="00D76D7F" w:rsidP="00846854" w:rsidRDefault="009B62AE" w14:paraId="36313B9E" w14:textId="1221F3E3">
      <w:pPr>
        <w:jc w:val="both"/>
        <w:rPr>
          <w:sz w:val="20"/>
          <w:szCs w:val="20"/>
        </w:rPr>
      </w:pPr>
      <w:commentRangeStart w:id="49"/>
      <w:r>
        <w:rPr>
          <w:i/>
          <w:sz w:val="20"/>
          <w:szCs w:val="20"/>
          <w:u w:val="single"/>
        </w:rPr>
        <w:t>Cabeza de manga por cuadro de tallas</w:t>
      </w:r>
      <w:r>
        <w:rPr>
          <w:sz w:val="20"/>
          <w:szCs w:val="20"/>
        </w:rPr>
        <w:t xml:space="preserve">: </w:t>
      </w:r>
      <w:r w:rsidR="00B1433E">
        <w:rPr>
          <w:sz w:val="20"/>
          <w:szCs w:val="20"/>
        </w:rPr>
        <w:t>l</w:t>
      </w:r>
      <w:r>
        <w:rPr>
          <w:sz w:val="20"/>
          <w:szCs w:val="20"/>
        </w:rPr>
        <w:t xml:space="preserve">as cabezas de manga de los cuadros de tallas suelen ser categorizadas para prendas casuales, la medida se identifica en el cuadro de tallas, este tipo de cabeza de manga es estandarizada, no se tiene en cuenta el comportamiento sobre el cuerpo y el tipo de prenda. </w:t>
      </w:r>
    </w:p>
    <w:p w:rsidR="00D76D7F" w:rsidP="00846854" w:rsidRDefault="009B62AE" w14:paraId="19C8FB1C" w14:textId="7703AA9F">
      <w:pPr>
        <w:ind w:firstLine="720"/>
        <w:jc w:val="both"/>
        <w:rPr>
          <w:i/>
          <w:color w:val="595959"/>
          <w:sz w:val="20"/>
          <w:szCs w:val="20"/>
        </w:rPr>
      </w:pPr>
      <w:commentRangeStart w:id="50"/>
      <w:commentRangeStart w:id="51"/>
      <w:r>
        <w:rPr>
          <w:i/>
          <w:color w:val="595959"/>
          <w:sz w:val="20"/>
          <w:szCs w:val="20"/>
        </w:rPr>
        <w:t>Imagen</w:t>
      </w:r>
      <w:commentRangeEnd w:id="50"/>
      <w:r w:rsidR="001030F0">
        <w:rPr>
          <w:rStyle w:val="Refdecomentario"/>
        </w:rPr>
        <w:commentReference w:id="50"/>
      </w:r>
      <w:commentRangeEnd w:id="51"/>
      <w:r w:rsidR="003766B2">
        <w:rPr>
          <w:rStyle w:val="Refdecomentario"/>
        </w:rPr>
        <w:commentReference w:id="51"/>
      </w:r>
      <w:r>
        <w:rPr>
          <w:i/>
          <w:color w:val="595959"/>
          <w:sz w:val="20"/>
          <w:szCs w:val="20"/>
        </w:rPr>
        <w:t xml:space="preserve"> 2</w:t>
      </w:r>
    </w:p>
    <w:p w:rsidR="009B62AE" w:rsidP="00846854" w:rsidRDefault="009B62AE" w14:paraId="62B57A2A" w14:textId="77777777">
      <w:pPr>
        <w:ind w:firstLine="720"/>
        <w:jc w:val="both"/>
        <w:rPr>
          <w:sz w:val="20"/>
          <w:szCs w:val="20"/>
        </w:rPr>
      </w:pPr>
    </w:p>
    <w:p w:rsidR="00D76D7F" w:rsidP="00846854" w:rsidRDefault="009B62AE" w14:paraId="4E562B6D" w14:textId="0217B3B1">
      <w:pPr>
        <w:jc w:val="both"/>
        <w:rPr>
          <w:sz w:val="20"/>
          <w:szCs w:val="20"/>
        </w:rPr>
      </w:pPr>
      <w:r>
        <w:rPr>
          <w:i/>
          <w:sz w:val="20"/>
          <w:szCs w:val="20"/>
          <w:u w:val="single"/>
        </w:rPr>
        <w:t>Cabeza de manga por medida deducida</w:t>
      </w:r>
      <w:r>
        <w:rPr>
          <w:sz w:val="20"/>
          <w:szCs w:val="20"/>
        </w:rPr>
        <w:t xml:space="preserve">: </w:t>
      </w:r>
      <w:r w:rsidR="00FC5BEB">
        <w:rPr>
          <w:sz w:val="20"/>
          <w:szCs w:val="20"/>
        </w:rPr>
        <w:t>l</w:t>
      </w:r>
      <w:r>
        <w:rPr>
          <w:sz w:val="20"/>
          <w:szCs w:val="20"/>
        </w:rPr>
        <w:t>as cabezas de manga por medida deducida sale</w:t>
      </w:r>
      <w:r w:rsidR="00FC5BEB">
        <w:rPr>
          <w:sz w:val="20"/>
          <w:szCs w:val="20"/>
        </w:rPr>
        <w:t>n</w:t>
      </w:r>
      <w:r>
        <w:rPr>
          <w:sz w:val="20"/>
          <w:szCs w:val="20"/>
        </w:rPr>
        <w:t xml:space="preserve"> según el tipo de plano y línea que se trabaj</w:t>
      </w:r>
      <w:r w:rsidR="00FC5BEB">
        <w:rPr>
          <w:sz w:val="20"/>
          <w:szCs w:val="20"/>
        </w:rPr>
        <w:t>e</w:t>
      </w:r>
      <w:r>
        <w:rPr>
          <w:sz w:val="20"/>
          <w:szCs w:val="20"/>
        </w:rPr>
        <w:t>, es decir</w:t>
      </w:r>
      <w:r w:rsidR="00FC5BEB">
        <w:rPr>
          <w:sz w:val="20"/>
          <w:szCs w:val="20"/>
        </w:rPr>
        <w:t>,</w:t>
      </w:r>
      <w:r>
        <w:rPr>
          <w:sz w:val="20"/>
          <w:szCs w:val="20"/>
        </w:rPr>
        <w:t xml:space="preserve"> que cada vez que se esté trazando un plano, sobre ese plano con la medida de recorrido de sisa delantera y sisa posterior se identifica la cabeza de manga, la sumatoria de esas dos medidas son divididas de acuerdo con el tipo de prenda para identificar la cabeza de manga. </w:t>
      </w:r>
    </w:p>
    <w:p w:rsidR="009B62AE" w:rsidRDefault="009B62AE" w14:paraId="52483862" w14:textId="77777777">
      <w:pPr>
        <w:rPr>
          <w:sz w:val="20"/>
          <w:szCs w:val="20"/>
        </w:rPr>
      </w:pPr>
    </w:p>
    <w:p w:rsidR="00D76D7F" w:rsidRDefault="009B62AE" w14:paraId="5ACCCEA9" w14:textId="0F5BFB2F">
      <w:pPr>
        <w:jc w:val="center"/>
        <w:rPr>
          <w:b/>
          <w:i/>
          <w:sz w:val="20"/>
          <w:szCs w:val="20"/>
        </w:rPr>
      </w:pPr>
      <w:r>
        <w:rPr>
          <w:sz w:val="20"/>
          <w:szCs w:val="20"/>
        </w:rPr>
        <w:t xml:space="preserve">Cabeza de manga deportiva = </w:t>
      </w:r>
      <w:r w:rsidR="0097302C">
        <w:rPr>
          <w:b/>
          <w:i/>
          <w:sz w:val="20"/>
          <w:szCs w:val="20"/>
        </w:rPr>
        <w:t xml:space="preserve">sisa delantera + sisa posterior </w:t>
      </w:r>
      <w:r>
        <w:rPr>
          <w:b/>
          <w:i/>
          <w:sz w:val="20"/>
          <w:szCs w:val="20"/>
        </w:rPr>
        <w:t xml:space="preserve">/ </w:t>
      </w:r>
      <w:r>
        <w:rPr>
          <w:b/>
          <w:i/>
          <w:sz w:val="20"/>
          <w:szCs w:val="20"/>
          <w:u w:val="single"/>
        </w:rPr>
        <w:t>5</w:t>
      </w:r>
    </w:p>
    <w:p w:rsidR="00D76D7F" w:rsidRDefault="009B62AE" w14:paraId="7E210FF8" w14:textId="65720009">
      <w:pPr>
        <w:jc w:val="center"/>
        <w:rPr>
          <w:sz w:val="20"/>
          <w:szCs w:val="20"/>
        </w:rPr>
      </w:pPr>
      <w:r>
        <w:rPr>
          <w:sz w:val="20"/>
          <w:szCs w:val="20"/>
        </w:rPr>
        <w:t xml:space="preserve">Cabeza de manga </w:t>
      </w:r>
      <w:r w:rsidR="0097302C">
        <w:rPr>
          <w:sz w:val="20"/>
          <w:szCs w:val="20"/>
        </w:rPr>
        <w:t>c</w:t>
      </w:r>
      <w:r>
        <w:rPr>
          <w:sz w:val="20"/>
          <w:szCs w:val="20"/>
        </w:rPr>
        <w:t xml:space="preserve">asual = </w:t>
      </w:r>
      <w:r w:rsidR="0097302C">
        <w:rPr>
          <w:b/>
          <w:i/>
          <w:sz w:val="20"/>
          <w:szCs w:val="20"/>
        </w:rPr>
        <w:t xml:space="preserve">sisa delantera + sisa posterior </w:t>
      </w:r>
      <w:r>
        <w:rPr>
          <w:b/>
          <w:i/>
          <w:sz w:val="20"/>
          <w:szCs w:val="20"/>
        </w:rPr>
        <w:t xml:space="preserve">/ </w:t>
      </w:r>
      <w:r>
        <w:rPr>
          <w:b/>
          <w:i/>
          <w:sz w:val="20"/>
          <w:szCs w:val="20"/>
          <w:u w:val="single"/>
        </w:rPr>
        <w:t>4</w:t>
      </w:r>
    </w:p>
    <w:p w:rsidR="00D76D7F" w:rsidRDefault="009B62AE" w14:paraId="556E907B" w14:textId="26F32FDA">
      <w:pPr>
        <w:jc w:val="center"/>
        <w:rPr>
          <w:sz w:val="20"/>
          <w:szCs w:val="20"/>
        </w:rPr>
      </w:pPr>
      <w:r>
        <w:rPr>
          <w:sz w:val="20"/>
          <w:szCs w:val="20"/>
        </w:rPr>
        <w:t xml:space="preserve">Cabeza de manga </w:t>
      </w:r>
      <w:r w:rsidR="0097302C">
        <w:rPr>
          <w:sz w:val="20"/>
          <w:szCs w:val="20"/>
        </w:rPr>
        <w:t>s</w:t>
      </w:r>
      <w:r>
        <w:rPr>
          <w:sz w:val="20"/>
          <w:szCs w:val="20"/>
        </w:rPr>
        <w:t xml:space="preserve">astre o </w:t>
      </w:r>
      <w:r w:rsidR="0097302C">
        <w:rPr>
          <w:sz w:val="20"/>
          <w:szCs w:val="20"/>
        </w:rPr>
        <w:t>f</w:t>
      </w:r>
      <w:r>
        <w:rPr>
          <w:sz w:val="20"/>
          <w:szCs w:val="20"/>
        </w:rPr>
        <w:t xml:space="preserve">ormal = </w:t>
      </w:r>
      <w:r w:rsidR="0097302C">
        <w:rPr>
          <w:b/>
          <w:i/>
          <w:sz w:val="20"/>
          <w:szCs w:val="20"/>
        </w:rPr>
        <w:t xml:space="preserve">sisa delantera + sisa </w:t>
      </w:r>
      <w:r>
        <w:rPr>
          <w:b/>
          <w:i/>
          <w:sz w:val="20"/>
          <w:szCs w:val="20"/>
        </w:rPr>
        <w:t xml:space="preserve">posterior / </w:t>
      </w:r>
      <w:r>
        <w:rPr>
          <w:b/>
          <w:i/>
          <w:sz w:val="20"/>
          <w:szCs w:val="20"/>
          <w:u w:val="single"/>
        </w:rPr>
        <w:t>3</w:t>
      </w:r>
    </w:p>
    <w:p w:rsidR="00D76D7F" w:rsidP="009B62AE" w:rsidRDefault="009B62AE" w14:paraId="0DA9B466" w14:textId="77777777">
      <w:pPr>
        <w:ind w:firstLine="720"/>
        <w:jc w:val="center"/>
        <w:rPr>
          <w:sz w:val="20"/>
          <w:szCs w:val="20"/>
        </w:rPr>
      </w:pPr>
      <w:commentRangeStart w:id="52"/>
      <w:commentRangeStart w:id="53"/>
      <w:r>
        <w:rPr>
          <w:i/>
          <w:color w:val="595959"/>
          <w:sz w:val="20"/>
          <w:szCs w:val="20"/>
        </w:rPr>
        <w:t>Imagen</w:t>
      </w:r>
      <w:commentRangeEnd w:id="52"/>
      <w:r w:rsidR="001030F0">
        <w:rPr>
          <w:rStyle w:val="Refdecomentario"/>
        </w:rPr>
        <w:commentReference w:id="52"/>
      </w:r>
      <w:commentRangeEnd w:id="53"/>
      <w:r w:rsidR="003766B2">
        <w:rPr>
          <w:rStyle w:val="Refdecomentario"/>
        </w:rPr>
        <w:commentReference w:id="53"/>
      </w:r>
      <w:r>
        <w:rPr>
          <w:i/>
          <w:color w:val="595959"/>
          <w:sz w:val="20"/>
          <w:szCs w:val="20"/>
        </w:rPr>
        <w:t xml:space="preserve"> 3</w:t>
      </w:r>
    </w:p>
    <w:p w:rsidR="009B62AE" w:rsidRDefault="009B62AE" w14:paraId="3EE51932" w14:textId="77777777">
      <w:pPr>
        <w:rPr>
          <w:i/>
          <w:sz w:val="20"/>
          <w:szCs w:val="20"/>
          <w:u w:val="single"/>
        </w:rPr>
      </w:pPr>
    </w:p>
    <w:p w:rsidR="00D76D7F" w:rsidP="00846854" w:rsidRDefault="009B62AE" w14:paraId="427A6E3E" w14:textId="0DCA8AEB">
      <w:pPr>
        <w:jc w:val="both"/>
        <w:rPr>
          <w:sz w:val="20"/>
          <w:szCs w:val="20"/>
        </w:rPr>
      </w:pPr>
      <w:r>
        <w:rPr>
          <w:i/>
          <w:sz w:val="20"/>
          <w:szCs w:val="20"/>
          <w:u w:val="single"/>
        </w:rPr>
        <w:t>Cabeza de manga estandarizada</w:t>
      </w:r>
      <w:r>
        <w:rPr>
          <w:sz w:val="20"/>
          <w:szCs w:val="20"/>
        </w:rPr>
        <w:t xml:space="preserve">: </w:t>
      </w:r>
      <w:r w:rsidR="009E7B28">
        <w:rPr>
          <w:sz w:val="20"/>
          <w:szCs w:val="20"/>
        </w:rPr>
        <w:t>l</w:t>
      </w:r>
      <w:r>
        <w:rPr>
          <w:sz w:val="20"/>
          <w:szCs w:val="20"/>
        </w:rPr>
        <w:t>as cabezas de manga estandarizadas</w:t>
      </w:r>
      <w:r w:rsidR="009E7B28">
        <w:rPr>
          <w:sz w:val="20"/>
          <w:szCs w:val="20"/>
        </w:rPr>
        <w:t xml:space="preserve"> </w:t>
      </w:r>
      <w:r>
        <w:rPr>
          <w:sz w:val="20"/>
          <w:szCs w:val="20"/>
        </w:rPr>
        <w:t>suelen ser medidas que, sin explicación alguna, son entregadas para el desarrollo de las prendas.</w:t>
      </w:r>
      <w:commentRangeEnd w:id="49"/>
      <w:r w:rsidR="003766B2">
        <w:rPr>
          <w:rStyle w:val="Refdecomentario"/>
        </w:rPr>
        <w:commentReference w:id="49"/>
      </w:r>
    </w:p>
    <w:p w:rsidR="00D76D7F" w:rsidP="00846854" w:rsidRDefault="00D76D7F" w14:paraId="6DE41B69" w14:textId="77777777">
      <w:pPr>
        <w:jc w:val="both"/>
        <w:rPr>
          <w:sz w:val="20"/>
          <w:szCs w:val="20"/>
        </w:rPr>
      </w:pPr>
    </w:p>
    <w:p w:rsidR="00D76D7F" w:rsidP="00E33F17" w:rsidRDefault="009B62AE" w14:paraId="09A0B35E" w14:textId="632D5696">
      <w:pPr>
        <w:jc w:val="both"/>
        <w:rPr>
          <w:sz w:val="20"/>
          <w:szCs w:val="20"/>
        </w:rPr>
      </w:pPr>
      <w:r>
        <w:rPr>
          <w:b/>
          <w:i/>
          <w:sz w:val="20"/>
          <w:szCs w:val="20"/>
        </w:rPr>
        <w:t>Trazo</w:t>
      </w:r>
      <w:r w:rsidR="00E33F17">
        <w:rPr>
          <w:b/>
          <w:i/>
          <w:sz w:val="20"/>
          <w:szCs w:val="20"/>
        </w:rPr>
        <w:t xml:space="preserve"> </w:t>
      </w:r>
      <w:r>
        <w:rPr>
          <w:b/>
          <w:i/>
          <w:sz w:val="20"/>
          <w:szCs w:val="20"/>
        </w:rPr>
        <w:t>de cabeza de manga:</w:t>
      </w:r>
      <w:r>
        <w:rPr>
          <w:sz w:val="20"/>
          <w:szCs w:val="20"/>
        </w:rPr>
        <w:br/>
      </w:r>
      <w:r w:rsidR="0069255B">
        <w:rPr>
          <w:sz w:val="20"/>
          <w:szCs w:val="20"/>
        </w:rPr>
        <w:t>Para dar</w:t>
      </w:r>
      <w:r>
        <w:rPr>
          <w:sz w:val="20"/>
          <w:szCs w:val="20"/>
        </w:rPr>
        <w:t xml:space="preserve"> continuidad al chaleco anteriormente trazado y con el fin de hacer el análisis de los diferentes tipos de trazos de manga se debe tomar como referencia las medidas y el desarrollo de la primera parte del plano “chaleco”. </w:t>
      </w:r>
      <w:r w:rsidR="00CE4F27">
        <w:rPr>
          <w:sz w:val="20"/>
          <w:szCs w:val="20"/>
        </w:rPr>
        <w:t xml:space="preserve">Al </w:t>
      </w:r>
      <w:r>
        <w:rPr>
          <w:sz w:val="20"/>
          <w:szCs w:val="20"/>
        </w:rPr>
        <w:t>iniciar el trazo de cabeza de manga lo primero que se debe tener en cuenta son las medidas que se van a trabajar:</w:t>
      </w:r>
    </w:p>
    <w:p w:rsidR="00D76D7F" w:rsidRDefault="009B62AE" w14:paraId="750DCA41" w14:textId="3A99A938">
      <w:pPr>
        <w:jc w:val="center"/>
        <w:rPr>
          <w:b/>
          <w:sz w:val="20"/>
          <w:szCs w:val="20"/>
        </w:rPr>
      </w:pPr>
      <w:r>
        <w:rPr>
          <w:b/>
          <w:sz w:val="20"/>
          <w:szCs w:val="20"/>
        </w:rPr>
        <w:t>Recorrido sisa delantera</w:t>
      </w:r>
      <w:r>
        <w:rPr>
          <w:b/>
          <w:sz w:val="20"/>
          <w:szCs w:val="20"/>
        </w:rPr>
        <w:br/>
      </w:r>
      <w:r>
        <w:rPr>
          <w:b/>
          <w:sz w:val="20"/>
          <w:szCs w:val="20"/>
        </w:rPr>
        <w:t>Recorrid</w:t>
      </w:r>
      <w:r w:rsidR="00CE4F27">
        <w:rPr>
          <w:b/>
          <w:sz w:val="20"/>
          <w:szCs w:val="20"/>
        </w:rPr>
        <w:t>o</w:t>
      </w:r>
      <w:r>
        <w:rPr>
          <w:b/>
          <w:sz w:val="20"/>
          <w:szCs w:val="20"/>
        </w:rPr>
        <w:t xml:space="preserve"> sisa posterior</w:t>
      </w:r>
      <w:r>
        <w:rPr>
          <w:b/>
          <w:sz w:val="20"/>
          <w:szCs w:val="20"/>
        </w:rPr>
        <w:br/>
      </w:r>
      <w:r>
        <w:rPr>
          <w:b/>
          <w:sz w:val="20"/>
          <w:szCs w:val="20"/>
        </w:rPr>
        <w:t>Tipo de cabeza de manga</w:t>
      </w:r>
    </w:p>
    <w:p w:rsidR="00D76D7F" w:rsidRDefault="009B62AE" w14:paraId="2D1506CB" w14:textId="77777777">
      <w:pPr>
        <w:jc w:val="center"/>
        <w:rPr>
          <w:b/>
          <w:sz w:val="20"/>
          <w:szCs w:val="20"/>
        </w:rPr>
      </w:pPr>
      <w:r>
        <w:rPr>
          <w:b/>
          <w:sz w:val="20"/>
          <w:szCs w:val="20"/>
        </w:rPr>
        <w:t>Largo de manga</w:t>
      </w:r>
    </w:p>
    <w:p w:rsidR="00D76D7F" w:rsidRDefault="00D76D7F" w14:paraId="1AB251DF" w14:textId="77777777">
      <w:pPr>
        <w:rPr>
          <w:sz w:val="20"/>
          <w:szCs w:val="20"/>
        </w:rPr>
      </w:pPr>
    </w:p>
    <w:p w:rsidR="004C5991" w:rsidP="004C5991" w:rsidRDefault="004C5991" w14:paraId="2EE1EEA4" w14:textId="41CF7CA5">
      <w:pPr>
        <w:jc w:val="both"/>
        <w:rPr>
          <w:sz w:val="20"/>
          <w:szCs w:val="20"/>
        </w:rPr>
      </w:pPr>
      <w:commentRangeStart w:id="54"/>
      <w:commentRangeStart w:id="55"/>
      <w:r>
        <w:rPr>
          <w:sz w:val="20"/>
          <w:szCs w:val="20"/>
        </w:rPr>
        <w:t xml:space="preserve">En el desarrollo de curvas y trazos en las cabezas de manga existen varias formas de trazarlas, </w:t>
      </w:r>
      <w:r w:rsidRPr="00C50922">
        <w:rPr>
          <w:sz w:val="20"/>
          <w:szCs w:val="20"/>
          <w:highlight w:val="yellow"/>
        </w:rPr>
        <w:t>la implemen</w:t>
      </w:r>
      <w:r w:rsidR="002A2D0B">
        <w:rPr>
          <w:sz w:val="20"/>
          <w:szCs w:val="20"/>
          <w:highlight w:val="yellow"/>
        </w:rPr>
        <w:t>ta</w:t>
      </w:r>
      <w:r w:rsidRPr="00C50922">
        <w:rPr>
          <w:sz w:val="20"/>
          <w:szCs w:val="20"/>
          <w:highlight w:val="yellow"/>
        </w:rPr>
        <w:t>ción y guía que se presenta en el v</w:t>
      </w:r>
      <w:r w:rsidR="002A2D0B">
        <w:rPr>
          <w:sz w:val="20"/>
          <w:szCs w:val="20"/>
          <w:highlight w:val="yellow"/>
        </w:rPr>
        <w:t>i</w:t>
      </w:r>
      <w:r w:rsidRPr="00C50922">
        <w:rPr>
          <w:sz w:val="20"/>
          <w:szCs w:val="20"/>
          <w:highlight w:val="yellow"/>
        </w:rPr>
        <w:t>deo</w:t>
      </w:r>
      <w:r>
        <w:rPr>
          <w:sz w:val="20"/>
          <w:szCs w:val="20"/>
        </w:rPr>
        <w:t xml:space="preserve"> hace referencia a un primer acercamiento didáctico frente a la comprensión y el comportamiento de las mangas</w:t>
      </w:r>
      <w:r w:rsidR="002A2D0B">
        <w:rPr>
          <w:sz w:val="20"/>
          <w:szCs w:val="20"/>
        </w:rPr>
        <w:t>,</w:t>
      </w:r>
      <w:r>
        <w:rPr>
          <w:sz w:val="20"/>
          <w:szCs w:val="20"/>
        </w:rPr>
        <w:t xml:space="preserve"> </w:t>
      </w:r>
      <w:r w:rsidRPr="00C50922">
        <w:rPr>
          <w:sz w:val="20"/>
          <w:szCs w:val="20"/>
          <w:highlight w:val="yellow"/>
        </w:rPr>
        <w:t>esto hace que sea esencial la revisión de este.</w:t>
      </w:r>
      <w:commentRangeEnd w:id="54"/>
      <w:r>
        <w:rPr>
          <w:rStyle w:val="Refdecomentario"/>
        </w:rPr>
        <w:commentReference w:id="54"/>
      </w:r>
      <w:commentRangeEnd w:id="55"/>
      <w:r w:rsidR="00485C8E">
        <w:rPr>
          <w:rStyle w:val="Refdecomentario"/>
        </w:rPr>
        <w:commentReference w:id="55"/>
      </w:r>
    </w:p>
    <w:p w:rsidR="00D76D7F" w:rsidRDefault="00D76D7F" w14:paraId="5E6AE8D9" w14:textId="77777777">
      <w:pPr>
        <w:rPr>
          <w:sz w:val="20"/>
          <w:szCs w:val="20"/>
        </w:rPr>
      </w:pPr>
    </w:p>
    <w:p w:rsidR="00D76D7F" w:rsidRDefault="009B62AE" w14:paraId="4673B249" w14:textId="77777777">
      <w:pPr>
        <w:rPr>
          <w:b/>
          <w:i/>
          <w:sz w:val="20"/>
          <w:szCs w:val="20"/>
        </w:rPr>
      </w:pPr>
      <w:r>
        <w:rPr>
          <w:b/>
          <w:i/>
          <w:sz w:val="20"/>
          <w:szCs w:val="20"/>
        </w:rPr>
        <w:t>Trazo de manga</w:t>
      </w:r>
    </w:p>
    <w:p w:rsidR="00D76D7F" w:rsidRDefault="009B62AE" w14:paraId="5F8B721C" w14:textId="4FEDAACB">
      <w:pPr>
        <w:rPr>
          <w:sz w:val="20"/>
          <w:szCs w:val="20"/>
        </w:rPr>
      </w:pPr>
      <w:r>
        <w:rPr>
          <w:sz w:val="20"/>
          <w:szCs w:val="20"/>
        </w:rPr>
        <w:t>Debe tener en cuenta que el trazo de manga y las medidas de las sisas dependen del trazo de la prenda o diseño a trabajar, es decir</w:t>
      </w:r>
      <w:r w:rsidR="002A2D0B">
        <w:rPr>
          <w:sz w:val="20"/>
          <w:szCs w:val="20"/>
        </w:rPr>
        <w:t>,</w:t>
      </w:r>
      <w:r>
        <w:rPr>
          <w:sz w:val="20"/>
          <w:szCs w:val="20"/>
        </w:rPr>
        <w:t xml:space="preserve"> que siempre en este punto las mangas hacen parte de los complementos en los pasos del patronaje.</w:t>
      </w:r>
    </w:p>
    <w:p w:rsidR="003766B2" w:rsidP="003766B2" w:rsidRDefault="003766B2" w14:paraId="0388F45A" w14:textId="77777777">
      <w:pPr>
        <w:ind w:firstLine="720"/>
        <w:rPr>
          <w:i/>
          <w:color w:val="595959"/>
          <w:sz w:val="20"/>
          <w:szCs w:val="20"/>
        </w:rPr>
      </w:pPr>
      <w:commentRangeStart w:id="56"/>
      <w:commentRangeStart w:id="57"/>
      <w:r>
        <w:rPr>
          <w:i/>
          <w:color w:val="595959"/>
          <w:sz w:val="20"/>
          <w:szCs w:val="20"/>
        </w:rPr>
        <w:t>Imagen</w:t>
      </w:r>
      <w:commentRangeEnd w:id="56"/>
      <w:r>
        <w:rPr>
          <w:rStyle w:val="Refdecomentario"/>
        </w:rPr>
        <w:commentReference w:id="56"/>
      </w:r>
      <w:commentRangeEnd w:id="57"/>
      <w:r w:rsidR="00A576B6">
        <w:rPr>
          <w:rStyle w:val="Refdecomentario"/>
        </w:rPr>
        <w:commentReference w:id="57"/>
      </w:r>
      <w:r>
        <w:rPr>
          <w:i/>
          <w:color w:val="595959"/>
          <w:sz w:val="20"/>
          <w:szCs w:val="20"/>
        </w:rPr>
        <w:t xml:space="preserve"> 4</w:t>
      </w:r>
    </w:p>
    <w:p w:rsidR="003766B2" w:rsidP="003766B2" w:rsidRDefault="003766B2" w14:paraId="7DAF70D9" w14:textId="77777777">
      <w:pPr>
        <w:ind w:firstLine="720"/>
        <w:rPr>
          <w:i/>
          <w:color w:val="595959"/>
          <w:sz w:val="20"/>
          <w:szCs w:val="20"/>
        </w:rPr>
      </w:pPr>
      <w:commentRangeStart w:id="58"/>
    </w:p>
    <w:p w:rsidR="003766B2" w:rsidRDefault="003766B2" w14:paraId="0149B3F2" w14:textId="7323C99A">
      <w:pPr>
        <w:rPr>
          <w:sz w:val="20"/>
          <w:szCs w:val="20"/>
        </w:rPr>
      </w:pPr>
      <w:r>
        <w:rPr>
          <w:i/>
          <w:noProof/>
          <w:color w:val="595959"/>
          <w:sz w:val="20"/>
          <w:szCs w:val="20"/>
        </w:rPr>
        <mc:AlternateContent>
          <mc:Choice Requires="wps">
            <w:drawing>
              <wp:anchor distT="0" distB="0" distL="114300" distR="114300" simplePos="0" relativeHeight="251674624" behindDoc="0" locked="0" layoutInCell="1" allowOverlap="1" wp14:anchorId="3EFA0405" wp14:editId="1878FD06">
                <wp:simplePos x="0" y="0"/>
                <wp:positionH relativeFrom="column">
                  <wp:posOffset>0</wp:posOffset>
                </wp:positionH>
                <wp:positionV relativeFrom="paragraph">
                  <wp:posOffset>18415</wp:posOffset>
                </wp:positionV>
                <wp:extent cx="5994400" cy="571500"/>
                <wp:effectExtent l="57150" t="19050" r="82550" b="95250"/>
                <wp:wrapNone/>
                <wp:docPr id="267046430" name="Rectángulo 11"/>
                <wp:cNvGraphicFramePr/>
                <a:graphic xmlns:a="http://schemas.openxmlformats.org/drawingml/2006/main">
                  <a:graphicData uri="http://schemas.microsoft.com/office/word/2010/wordprocessingShape">
                    <wps:wsp>
                      <wps:cNvSpPr/>
                      <wps:spPr>
                        <a:xfrm>
                          <a:off x="0" y="0"/>
                          <a:ext cx="5994400" cy="5715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766B2" w:rsidP="003766B2" w:rsidRDefault="003766B2" w14:paraId="1EDBD915" w14:textId="375B0975">
                            <w:r>
                              <w:t xml:space="preserve">Consulte el video para complementar la información                                    </w:t>
                            </w:r>
                            <w:r w:rsidRPr="003766B2">
                              <w:rPr>
                                <w:noProof/>
                              </w:rPr>
                              <w:drawing>
                                <wp:inline distT="0" distB="0" distL="0" distR="0" wp14:anchorId="77D76252" wp14:editId="35DA2BD8">
                                  <wp:extent cx="1181100" cy="381000"/>
                                  <wp:effectExtent l="0" t="0" r="0" b="0"/>
                                  <wp:docPr id="9794870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81100" cy="3810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95A3A35">
              <v:rect id="_x0000_s1028" style="position:absolute;margin-left:0;margin-top:1.45pt;width:472pt;height:45pt;z-index:251674624;visibility:visible;mso-wrap-style:square;mso-wrap-distance-left:9pt;mso-wrap-distance-top:0;mso-wrap-distance-right:9pt;mso-wrap-distance-bottom:0;mso-position-horizontal:absolute;mso-position-horizontal-relative:text;mso-position-vertical:absolute;mso-position-vertical-relative:text;v-text-anchor:middle" fillcolor="#4f81bd [3204]" strokecolor="#4579b8 [3044]" w14:anchorId="3EFA0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">
                <v:fill type="gradient" color2="#a7bfde [1620]" angle="180" focus="100%" rotate="t">
                  <o:fill v:ext="view" type="gradientUnscaled"/>
                </v:fill>
                <v:shadow on="t" color="black" opacity="22937f" offset="0,.63889mm" origin=",.5"/>
                <v:textbox>
                  <w:txbxContent>
                    <w:p w:rsidR="003766B2" w:rsidP="003766B2" w:rsidRDefault="003766B2" w14:paraId="2C68DC8F" w14:textId="375B0975">
                      <w:r>
                        <w:t>Consulte el video para complementar la información</w:t>
                      </w:r>
                      <w:r>
                        <w:t xml:space="preserve">                                    </w:t>
                      </w:r>
                      <w:r w:rsidRPr="003766B2">
                        <w:rPr>
                          <w:noProof/>
                        </w:rPr>
                        <w:drawing>
                          <wp:inline distT="0" distB="0" distL="0" distR="0" wp14:anchorId="6BC31E51" wp14:editId="35DA2BD8">
                            <wp:extent cx="1181100" cy="381000"/>
                            <wp:effectExtent l="0" t="0" r="0" b="0"/>
                            <wp:docPr id="6857330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 cy="381000"/>
                                    </a:xfrm>
                                    <a:prstGeom prst="rect">
                                      <a:avLst/>
                                    </a:prstGeom>
                                    <a:noFill/>
                                    <a:ln>
                                      <a:noFill/>
                                    </a:ln>
                                  </pic:spPr>
                                </pic:pic>
                              </a:graphicData>
                            </a:graphic>
                          </wp:inline>
                        </w:drawing>
                      </w:r>
                    </w:p>
                  </w:txbxContent>
                </v:textbox>
              </v:rect>
            </w:pict>
          </mc:Fallback>
        </mc:AlternateContent>
      </w:r>
    </w:p>
    <w:p w:rsidR="003766B2" w:rsidRDefault="003766B2" w14:paraId="60A9CA82" w14:textId="77777777">
      <w:pPr>
        <w:rPr>
          <w:sz w:val="20"/>
          <w:szCs w:val="20"/>
        </w:rPr>
      </w:pPr>
    </w:p>
    <w:p w:rsidR="003766B2" w:rsidRDefault="003766B2" w14:paraId="3BA0CD86" w14:textId="77777777">
      <w:pPr>
        <w:rPr>
          <w:sz w:val="20"/>
          <w:szCs w:val="20"/>
        </w:rPr>
      </w:pPr>
    </w:p>
    <w:p w:rsidR="003766B2" w:rsidRDefault="003766B2" w14:paraId="550AEABB" w14:textId="77777777">
      <w:pPr>
        <w:rPr>
          <w:sz w:val="20"/>
          <w:szCs w:val="20"/>
        </w:rPr>
      </w:pPr>
    </w:p>
    <w:p w:rsidR="00D76D7F" w:rsidRDefault="009B62AE" w14:paraId="03A582FA" w14:textId="4B625F7D">
      <w:pPr>
        <w:ind w:firstLine="720"/>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.2 trazo de cabezas mangas</w:t>
      </w:r>
      <w:r w:rsidR="003766B2">
        <w:rPr>
          <w:i/>
          <w:color w:val="595959"/>
          <w:sz w:val="20"/>
          <w:szCs w:val="20"/>
        </w:rPr>
        <w:t xml:space="preserve"> </w:t>
      </w:r>
      <w:r w:rsidRPr="003766B2" w:rsidR="003766B2">
        <w:rPr>
          <w:i/>
          <w:color w:val="595959"/>
          <w:sz w:val="20"/>
          <w:szCs w:val="20"/>
        </w:rPr>
        <w:t>https://youtu.be/eE3D_mjMC2Q</w:t>
      </w:r>
      <w:commentRangeEnd w:id="58"/>
      <w:r w:rsidR="003766B2">
        <w:rPr>
          <w:rStyle w:val="Refdecomentario"/>
        </w:rPr>
        <w:commentReference w:id="58"/>
      </w:r>
    </w:p>
    <w:p w:rsidR="00D76D7F" w:rsidRDefault="00D76D7F" w14:paraId="7BB0FB50" w14:textId="77777777">
      <w:pPr>
        <w:rPr>
          <w:b/>
          <w:sz w:val="20"/>
          <w:szCs w:val="20"/>
        </w:rPr>
      </w:pPr>
    </w:p>
    <w:p w:rsidR="00D76D7F" w:rsidRDefault="004C5991" w14:paraId="4FA614E3" w14:textId="21132A9D">
      <w:pPr>
        <w:rPr>
          <w:b/>
          <w:sz w:val="20"/>
          <w:szCs w:val="20"/>
        </w:rPr>
      </w:pPr>
      <w:r>
        <w:rPr>
          <w:b/>
          <w:sz w:val="20"/>
          <w:szCs w:val="20"/>
        </w:rPr>
        <w:t>1</w:t>
      </w:r>
      <w:r w:rsidR="009B62AE">
        <w:rPr>
          <w:b/>
          <w:sz w:val="20"/>
          <w:szCs w:val="20"/>
        </w:rPr>
        <w:t>.3.1 Modificaciones de manga</w:t>
      </w:r>
    </w:p>
    <w:p w:rsidR="00D76D7F" w:rsidRDefault="00D76D7F" w14:paraId="317C26CD" w14:textId="77777777">
      <w:pPr>
        <w:rPr>
          <w:sz w:val="20"/>
          <w:szCs w:val="20"/>
        </w:rPr>
      </w:pPr>
    </w:p>
    <w:p w:rsidR="00D76D7F" w:rsidRDefault="008E1FB3" w14:paraId="02E95441" w14:textId="431CC760">
      <w:pPr>
        <w:rPr>
          <w:sz w:val="20"/>
          <w:szCs w:val="20"/>
        </w:rPr>
      </w:pPr>
      <w:r>
        <w:rPr>
          <w:sz w:val="20"/>
          <w:szCs w:val="20"/>
        </w:rPr>
        <w:t xml:space="preserve">Al tomar </w:t>
      </w:r>
      <w:r w:rsidR="009B62AE">
        <w:rPr>
          <w:sz w:val="20"/>
          <w:szCs w:val="20"/>
        </w:rPr>
        <w:t>como punto de partida el trazo de manga base, el cual corresponde al tipo de prenda</w:t>
      </w:r>
      <w:r>
        <w:rPr>
          <w:sz w:val="20"/>
          <w:szCs w:val="20"/>
        </w:rPr>
        <w:t xml:space="preserve"> con </w:t>
      </w:r>
      <w:r w:rsidR="009B62AE">
        <w:rPr>
          <w:sz w:val="20"/>
          <w:szCs w:val="20"/>
        </w:rPr>
        <w:t>el análisis de cabeza de manga, se trabajan modificaciones por largo.</w:t>
      </w:r>
      <w:r w:rsidR="009B62AE">
        <w:rPr>
          <w:sz w:val="20"/>
          <w:szCs w:val="20"/>
        </w:rPr>
        <w:br/>
      </w:r>
      <w:r w:rsidR="009B62AE">
        <w:rPr>
          <w:sz w:val="20"/>
          <w:szCs w:val="20"/>
        </w:rPr>
        <w:t>Los largos más comunes son:</w:t>
      </w:r>
    </w:p>
    <w:p w:rsidR="00D76D7F" w:rsidRDefault="009B62AE" w14:paraId="70E7260C" w14:textId="6B77DDA7">
      <w:pPr>
        <w:rPr>
          <w:sz w:val="20"/>
          <w:szCs w:val="20"/>
        </w:rPr>
      </w:pPr>
      <w:r>
        <w:rPr>
          <w:sz w:val="20"/>
          <w:szCs w:val="20"/>
        </w:rPr>
        <w:tab/>
      </w:r>
      <w:r>
        <w:rPr>
          <w:sz w:val="20"/>
          <w:szCs w:val="20"/>
        </w:rPr>
        <w:t>Manga ¾</w:t>
      </w:r>
      <w:r w:rsidR="008E1FB3">
        <w:rPr>
          <w:sz w:val="20"/>
          <w:szCs w:val="20"/>
        </w:rPr>
        <w:t>, m</w:t>
      </w:r>
      <w:r>
        <w:rPr>
          <w:sz w:val="20"/>
          <w:szCs w:val="20"/>
        </w:rPr>
        <w:t>anga a la altura del codo</w:t>
      </w:r>
      <w:r w:rsidR="008E1FB3">
        <w:rPr>
          <w:sz w:val="20"/>
          <w:szCs w:val="20"/>
        </w:rPr>
        <w:t>, m</w:t>
      </w:r>
      <w:r>
        <w:rPr>
          <w:sz w:val="20"/>
          <w:szCs w:val="20"/>
        </w:rPr>
        <w:t>anga corta</w:t>
      </w:r>
      <w:r w:rsidR="008E1FB3">
        <w:rPr>
          <w:sz w:val="20"/>
          <w:szCs w:val="20"/>
        </w:rPr>
        <w:t>, m</w:t>
      </w:r>
      <w:r>
        <w:rPr>
          <w:sz w:val="20"/>
          <w:szCs w:val="20"/>
        </w:rPr>
        <w:t>anga coqueta</w:t>
      </w:r>
      <w:r w:rsidR="008E1FB3">
        <w:rPr>
          <w:sz w:val="20"/>
          <w:szCs w:val="20"/>
        </w:rPr>
        <w:t xml:space="preserve"> y, s</w:t>
      </w:r>
      <w:r>
        <w:rPr>
          <w:sz w:val="20"/>
          <w:szCs w:val="20"/>
        </w:rPr>
        <w:t>in manga o sisa.</w:t>
      </w:r>
    </w:p>
    <w:p w:rsidR="00D76D7F" w:rsidP="00846854" w:rsidRDefault="009B62AE" w14:paraId="6EAB874D" w14:textId="125C4B87">
      <w:pPr>
        <w:jc w:val="both"/>
        <w:rPr>
          <w:sz w:val="20"/>
          <w:szCs w:val="20"/>
        </w:rPr>
      </w:pPr>
      <w:r>
        <w:rPr>
          <w:sz w:val="20"/>
          <w:szCs w:val="20"/>
        </w:rPr>
        <w:t>Estos son solo algunos de todos los que existen, es importante mencionar que en este caso únicamente se trabajará desde la parte estructural o como queda en el cuerpo y no desde el nombre comercial, es decir</w:t>
      </w:r>
      <w:r w:rsidR="00E22CB3">
        <w:rPr>
          <w:sz w:val="20"/>
          <w:szCs w:val="20"/>
        </w:rPr>
        <w:t>,</w:t>
      </w:r>
      <w:r>
        <w:rPr>
          <w:sz w:val="20"/>
          <w:szCs w:val="20"/>
        </w:rPr>
        <w:t xml:space="preserve"> a nivel nacional los nombres varían de acuerdo con el contexto, motivo por el cual únicamente se trabajará el nombre funcional o que aplica con las referencias del cuerpo.</w:t>
      </w:r>
    </w:p>
    <w:p w:rsidR="009B62AE" w:rsidP="00846854" w:rsidRDefault="00A576B6" w14:paraId="01F27B89" w14:textId="4B7FAC8A">
      <w:pPr>
        <w:jc w:val="both"/>
        <w:rPr>
          <w:sz w:val="20"/>
          <w:szCs w:val="20"/>
        </w:rPr>
      </w:pPr>
      <w:commentRangeStart w:id="59"/>
      <w:r w:rsidRPr="00A576B6">
        <w:rPr>
          <w:i/>
          <w:noProof/>
          <w:color w:val="595959"/>
          <w:sz w:val="20"/>
          <w:szCs w:val="20"/>
        </w:rPr>
        <w:drawing>
          <wp:inline distT="0" distB="0" distL="0" distR="0" wp14:anchorId="7C0B0BE9" wp14:editId="1503355E">
            <wp:extent cx="1498600" cy="1744190"/>
            <wp:effectExtent l="0" t="0" r="6350" b="8890"/>
            <wp:docPr id="140903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3357" name=""/>
                    <pic:cNvPicPr/>
                  </pic:nvPicPr>
                  <pic:blipFill>
                    <a:blip r:embed="rId23"/>
                    <a:stretch>
                      <a:fillRect/>
                    </a:stretch>
                  </pic:blipFill>
                  <pic:spPr>
                    <a:xfrm>
                      <a:off x="0" y="0"/>
                      <a:ext cx="1504629" cy="1751207"/>
                    </a:xfrm>
                    <a:prstGeom prst="rect">
                      <a:avLst/>
                    </a:prstGeom>
                  </pic:spPr>
                </pic:pic>
              </a:graphicData>
            </a:graphic>
          </wp:inline>
        </w:drawing>
      </w:r>
      <w:commentRangeEnd w:id="59"/>
      <w:r>
        <w:rPr>
          <w:rStyle w:val="Refdecomentario"/>
        </w:rPr>
        <w:commentReference w:id="59"/>
      </w:r>
    </w:p>
    <w:p w:rsidR="00D76D7F" w:rsidP="00846854" w:rsidRDefault="009B62AE" w14:paraId="5872A9DA" w14:textId="5A5A9D61">
      <w:pPr>
        <w:jc w:val="both"/>
        <w:rPr>
          <w:sz w:val="20"/>
          <w:szCs w:val="20"/>
        </w:rPr>
      </w:pPr>
      <w:r>
        <w:rPr>
          <w:sz w:val="20"/>
          <w:szCs w:val="20"/>
        </w:rPr>
        <w:t>Dentro de las variaciones más comunes encontradas en mangas se identifican los puños y las portañuelas, en infantil y masculino suelen ser utilizadas en el análisis o la interpretación de prendas superiores por camisas, chaquetas, vestidos y demás.</w:t>
      </w:r>
    </w:p>
    <w:p w:rsidR="009B62AE" w:rsidP="00846854" w:rsidRDefault="00A576B6" w14:paraId="34227252" w14:textId="16841E3E">
      <w:pPr>
        <w:jc w:val="both"/>
        <w:rPr>
          <w:sz w:val="20"/>
          <w:szCs w:val="20"/>
        </w:rPr>
      </w:pPr>
      <w:r w:rsidRPr="00A576B6">
        <w:rPr>
          <w:i/>
          <w:noProof/>
          <w:color w:val="595959"/>
          <w:sz w:val="20"/>
          <w:szCs w:val="20"/>
        </w:rPr>
        <w:drawing>
          <wp:inline distT="0" distB="0" distL="0" distR="0" wp14:anchorId="6588E280" wp14:editId="6848F0D7">
            <wp:extent cx="1320800" cy="1598607"/>
            <wp:effectExtent l="0" t="0" r="0" b="1905"/>
            <wp:docPr id="584552388"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2388" name="Imagen 1" descr="Una caricatura de una persona&#10;&#10;Descripción generada automáticamente con confianza media"/>
                    <pic:cNvPicPr/>
                  </pic:nvPicPr>
                  <pic:blipFill>
                    <a:blip r:embed="rId24"/>
                    <a:stretch>
                      <a:fillRect/>
                    </a:stretch>
                  </pic:blipFill>
                  <pic:spPr>
                    <a:xfrm>
                      <a:off x="0" y="0"/>
                      <a:ext cx="1324306" cy="1602851"/>
                    </a:xfrm>
                    <a:prstGeom prst="rect">
                      <a:avLst/>
                    </a:prstGeom>
                  </pic:spPr>
                </pic:pic>
              </a:graphicData>
            </a:graphic>
          </wp:inline>
        </w:drawing>
      </w:r>
    </w:p>
    <w:p w:rsidR="00D76D7F" w:rsidP="00846854" w:rsidRDefault="00AF6EB2" w14:paraId="6D0442B9" w14:textId="2B6734AA">
      <w:pPr>
        <w:jc w:val="both"/>
        <w:rPr>
          <w:sz w:val="20"/>
          <w:szCs w:val="20"/>
        </w:rPr>
      </w:pPr>
      <w:r>
        <w:rPr>
          <w:sz w:val="20"/>
          <w:szCs w:val="20"/>
        </w:rPr>
        <w:t xml:space="preserve">Al dar </w:t>
      </w:r>
      <w:r w:rsidR="009B62AE">
        <w:rPr>
          <w:sz w:val="20"/>
          <w:szCs w:val="20"/>
        </w:rPr>
        <w:t>continuidad al chaleco anteriormente trazado y con el fin de hacer el análisis de los diferentes tipos de modificaciones en manga</w:t>
      </w:r>
      <w:r>
        <w:rPr>
          <w:sz w:val="20"/>
          <w:szCs w:val="20"/>
        </w:rPr>
        <w:t xml:space="preserve"> </w:t>
      </w:r>
      <w:r w:rsidR="009B62AE">
        <w:rPr>
          <w:sz w:val="20"/>
          <w:szCs w:val="20"/>
        </w:rPr>
        <w:t>se debe tomar como referencia las medidas y el desarrollo de la primera parte del plano “chaleco” y las cabezas de manga, es decir</w:t>
      </w:r>
      <w:r>
        <w:rPr>
          <w:sz w:val="20"/>
          <w:szCs w:val="20"/>
        </w:rPr>
        <w:t>,</w:t>
      </w:r>
      <w:r w:rsidR="009B62AE">
        <w:rPr>
          <w:sz w:val="20"/>
          <w:szCs w:val="20"/>
        </w:rPr>
        <w:t xml:space="preserve"> que siempre en este punto las mangas y modificaciones hacen parte de los complementos en los pasos del patronaje.</w:t>
      </w:r>
    </w:p>
    <w:p w:rsidR="00A576B6" w:rsidP="00846854" w:rsidRDefault="00DC57E3" w14:paraId="28C2370F" w14:textId="1F0A26C2">
      <w:pPr>
        <w:jc w:val="both"/>
        <w:rPr>
          <w:sz w:val="20"/>
          <w:szCs w:val="20"/>
        </w:rPr>
      </w:pPr>
      <w:commentRangeStart w:id="60"/>
      <w:r>
        <w:rPr>
          <w:sz w:val="20"/>
          <w:szCs w:val="20"/>
        </w:rPr>
        <w:t xml:space="preserve">En el siguiente video, se explica detalladamente las modificaciones de la manga: </w:t>
      </w:r>
      <w:commentRangeEnd w:id="60"/>
      <w:r>
        <w:rPr>
          <w:rStyle w:val="Refdecomentario"/>
        </w:rPr>
        <w:commentReference w:id="60"/>
      </w:r>
    </w:p>
    <w:p w:rsidR="00D76D7F" w:rsidP="00846854" w:rsidRDefault="009B62AE" w14:paraId="5780A04D" w14:textId="10F62C89">
      <w:pPr>
        <w:ind w:firstLine="720"/>
        <w:jc w:val="both"/>
        <w:rPr>
          <w:i/>
          <w:color w:val="595959"/>
          <w:sz w:val="20"/>
          <w:szCs w:val="20"/>
        </w:rPr>
      </w:pPr>
      <w:commentRangeStart w:id="61"/>
      <w:commentRangeStart w:id="62"/>
      <w:commentRangeStart w:id="63"/>
      <w:r>
        <w:rPr>
          <w:i/>
          <w:color w:val="595959"/>
          <w:sz w:val="20"/>
          <w:szCs w:val="20"/>
        </w:rPr>
        <w:t xml:space="preserve">Video - </w:t>
      </w:r>
      <w:r w:rsidR="009733E4">
        <w:rPr>
          <w:i/>
          <w:color w:val="595959"/>
          <w:sz w:val="20"/>
          <w:szCs w:val="20"/>
        </w:rPr>
        <w:t>1</w:t>
      </w:r>
      <w:r>
        <w:rPr>
          <w:i/>
          <w:color w:val="595959"/>
          <w:sz w:val="20"/>
          <w:szCs w:val="20"/>
        </w:rPr>
        <w:t>.2.1 Modificaciones de manga</w:t>
      </w:r>
      <w:commentRangeEnd w:id="61"/>
      <w:r w:rsidR="004C5991">
        <w:rPr>
          <w:rStyle w:val="Refdecomentario"/>
        </w:rPr>
        <w:commentReference w:id="61"/>
      </w:r>
      <w:commentRangeEnd w:id="62"/>
      <w:r w:rsidR="00485C8E">
        <w:rPr>
          <w:rStyle w:val="Refdecomentario"/>
        </w:rPr>
        <w:commentReference w:id="62"/>
      </w:r>
      <w:commentRangeEnd w:id="63"/>
      <w:r w:rsidR="00655D44">
        <w:rPr>
          <w:rStyle w:val="Refdecomentario"/>
        </w:rPr>
        <w:commentReference w:id="63"/>
      </w:r>
      <w:r w:rsidR="00DC57E3">
        <w:rPr>
          <w:i/>
          <w:color w:val="595959"/>
          <w:sz w:val="20"/>
          <w:szCs w:val="20"/>
        </w:rPr>
        <w:t xml:space="preserve"> </w:t>
      </w:r>
      <w:r w:rsidRPr="000B5D55" w:rsidR="00DC57E3">
        <w:t>https://youtu.be/x_262TA1srw</w:t>
      </w:r>
    </w:p>
    <w:p w:rsidR="00D76D7F" w:rsidRDefault="00D76D7F" w14:paraId="7C9295CB" w14:textId="77777777">
      <w:pPr>
        <w:ind w:firstLine="720"/>
        <w:rPr>
          <w:i/>
          <w:color w:val="595959"/>
          <w:sz w:val="20"/>
          <w:szCs w:val="20"/>
        </w:rPr>
      </w:pPr>
    </w:p>
    <w:p w:rsidR="00D76D7F" w:rsidRDefault="004C5991" w14:paraId="1E897533" w14:textId="6FB0C9BC">
      <w:pPr>
        <w:rPr>
          <w:b/>
          <w:sz w:val="20"/>
          <w:szCs w:val="20"/>
        </w:rPr>
      </w:pPr>
      <w:r>
        <w:rPr>
          <w:b/>
          <w:sz w:val="20"/>
          <w:szCs w:val="20"/>
        </w:rPr>
        <w:t>1</w:t>
      </w:r>
      <w:r w:rsidR="009B62AE">
        <w:rPr>
          <w:b/>
          <w:sz w:val="20"/>
          <w:szCs w:val="20"/>
        </w:rPr>
        <w:t>.4 Trazo de cuellos – Generalidades y comportamientos</w:t>
      </w:r>
    </w:p>
    <w:p w:rsidR="00D76D7F" w:rsidRDefault="00D76D7F" w14:paraId="1A61E119" w14:textId="77777777">
      <w:pPr>
        <w:rPr>
          <w:sz w:val="20"/>
          <w:szCs w:val="20"/>
        </w:rPr>
      </w:pPr>
    </w:p>
    <w:p w:rsidR="00D76D7F" w:rsidP="00846854" w:rsidRDefault="009B62AE" w14:paraId="38053F12" w14:textId="4D40CF46">
      <w:pPr>
        <w:jc w:val="both"/>
        <w:rPr>
          <w:sz w:val="20"/>
          <w:szCs w:val="20"/>
        </w:rPr>
      </w:pPr>
      <w:r>
        <w:rPr>
          <w:sz w:val="20"/>
          <w:szCs w:val="20"/>
        </w:rPr>
        <w:t xml:space="preserve">Cuando se habla de cuellos, lo primero que se debe tener en cuenta es la base y forma de cada escote, </w:t>
      </w:r>
      <w:r w:rsidR="000935AA">
        <w:rPr>
          <w:sz w:val="20"/>
          <w:szCs w:val="20"/>
        </w:rPr>
        <w:t xml:space="preserve">esto es, </w:t>
      </w:r>
      <w:r>
        <w:rPr>
          <w:sz w:val="20"/>
          <w:szCs w:val="20"/>
        </w:rPr>
        <w:t>si se habla de la parte funcional del cuello</w:t>
      </w:r>
      <w:r w:rsidR="000935AA">
        <w:rPr>
          <w:sz w:val="20"/>
          <w:szCs w:val="20"/>
        </w:rPr>
        <w:t>;</w:t>
      </w:r>
      <w:r>
        <w:rPr>
          <w:sz w:val="20"/>
          <w:szCs w:val="20"/>
        </w:rPr>
        <w:t xml:space="preserve"> el cuello es una extensión o pieza adicional que se une a un escote, tanto delantero como posterior.</w:t>
      </w:r>
    </w:p>
    <w:p w:rsidR="00D76D7F" w:rsidP="00846854" w:rsidRDefault="00D76D7F" w14:paraId="3C5157DA" w14:textId="77777777">
      <w:pPr>
        <w:jc w:val="both"/>
        <w:rPr>
          <w:sz w:val="20"/>
          <w:szCs w:val="20"/>
        </w:rPr>
      </w:pPr>
    </w:p>
    <w:p w:rsidR="00D76D7F" w:rsidP="00846854" w:rsidRDefault="00B37209" w14:paraId="17A41685" w14:textId="7DA94B02">
      <w:pPr>
        <w:jc w:val="both"/>
        <w:rPr>
          <w:sz w:val="20"/>
          <w:szCs w:val="20"/>
        </w:rPr>
      </w:pPr>
      <w:r>
        <w:rPr>
          <w:sz w:val="20"/>
          <w:szCs w:val="20"/>
        </w:rPr>
        <w:t>Al t</w:t>
      </w:r>
      <w:r w:rsidR="009B62AE">
        <w:rPr>
          <w:sz w:val="20"/>
          <w:szCs w:val="20"/>
        </w:rPr>
        <w:t>rabaja</w:t>
      </w:r>
      <w:r>
        <w:rPr>
          <w:sz w:val="20"/>
          <w:szCs w:val="20"/>
        </w:rPr>
        <w:t>r</w:t>
      </w:r>
      <w:r w:rsidR="009B62AE">
        <w:rPr>
          <w:sz w:val="20"/>
          <w:szCs w:val="20"/>
        </w:rPr>
        <w:t xml:space="preserve"> bajo el contexto funcional y no comercial</w:t>
      </w:r>
      <w:r>
        <w:rPr>
          <w:sz w:val="20"/>
          <w:szCs w:val="20"/>
        </w:rPr>
        <w:t>,</w:t>
      </w:r>
      <w:r w:rsidR="009B62AE">
        <w:rPr>
          <w:sz w:val="20"/>
          <w:szCs w:val="20"/>
        </w:rPr>
        <w:t xml:space="preserve"> todos los cuellos en patronaje se dividen en </w:t>
      </w:r>
      <w:r w:rsidR="00AD0ACA">
        <w:rPr>
          <w:sz w:val="20"/>
          <w:szCs w:val="20"/>
        </w:rPr>
        <w:t>tres</w:t>
      </w:r>
      <w:r w:rsidR="009B62AE">
        <w:rPr>
          <w:sz w:val="20"/>
          <w:szCs w:val="20"/>
        </w:rPr>
        <w:t xml:space="preserve"> grandes grupos:</w:t>
      </w:r>
    </w:p>
    <w:p w:rsidR="00D76D7F" w:rsidP="00846854" w:rsidRDefault="00D76D7F" w14:paraId="7020D0D3" w14:textId="77777777">
      <w:pPr>
        <w:jc w:val="both"/>
        <w:rPr>
          <w:sz w:val="20"/>
          <w:szCs w:val="20"/>
        </w:rPr>
      </w:pPr>
    </w:p>
    <w:p w:rsidR="00D76D7F" w:rsidP="00846854" w:rsidRDefault="009B62AE" w14:paraId="35F81A07" w14:textId="2505BE76">
      <w:pPr>
        <w:jc w:val="both"/>
        <w:rPr>
          <w:sz w:val="20"/>
          <w:szCs w:val="20"/>
        </w:rPr>
      </w:pPr>
      <w:r>
        <w:rPr>
          <w:i/>
          <w:sz w:val="20"/>
          <w:szCs w:val="20"/>
          <w:u w:val="single"/>
        </w:rPr>
        <w:t>Los cuellos por medida de contorno</w:t>
      </w:r>
      <w:r>
        <w:rPr>
          <w:sz w:val="20"/>
          <w:szCs w:val="20"/>
        </w:rPr>
        <w:t xml:space="preserve">: </w:t>
      </w:r>
      <w:r w:rsidR="00202BCD">
        <w:rPr>
          <w:sz w:val="20"/>
          <w:szCs w:val="20"/>
        </w:rPr>
        <w:t>s</w:t>
      </w:r>
      <w:r>
        <w:rPr>
          <w:sz w:val="20"/>
          <w:szCs w:val="20"/>
        </w:rPr>
        <w:t>on cuellos que se caracterizan por tener forma de tira, en la mayoría de los casos abraza</w:t>
      </w:r>
      <w:r w:rsidR="00B370D1">
        <w:rPr>
          <w:sz w:val="20"/>
          <w:szCs w:val="20"/>
        </w:rPr>
        <w:t>n</w:t>
      </w:r>
      <w:r>
        <w:rPr>
          <w:sz w:val="20"/>
          <w:szCs w:val="20"/>
        </w:rPr>
        <w:t xml:space="preserve"> el cuello y se mantiene</w:t>
      </w:r>
      <w:r w:rsidR="00B370D1">
        <w:rPr>
          <w:sz w:val="20"/>
          <w:szCs w:val="20"/>
        </w:rPr>
        <w:t>n</w:t>
      </w:r>
      <w:r>
        <w:rPr>
          <w:sz w:val="20"/>
          <w:szCs w:val="20"/>
        </w:rPr>
        <w:t xml:space="preserve"> “levantado</w:t>
      </w:r>
      <w:r w:rsidR="00B370D1">
        <w:rPr>
          <w:sz w:val="20"/>
          <w:szCs w:val="20"/>
        </w:rPr>
        <w:t>s</w:t>
      </w:r>
      <w:r>
        <w:rPr>
          <w:sz w:val="20"/>
          <w:szCs w:val="20"/>
        </w:rPr>
        <w:t>” sobre la estructura. Desde plano suelen tener curvas dis</w:t>
      </w:r>
      <w:r w:rsidR="00131085">
        <w:rPr>
          <w:sz w:val="20"/>
          <w:szCs w:val="20"/>
        </w:rPr>
        <w:t>í</w:t>
      </w:r>
      <w:r>
        <w:rPr>
          <w:sz w:val="20"/>
          <w:szCs w:val="20"/>
        </w:rPr>
        <w:t>miles al escote y en la mayoría de los casos suele</w:t>
      </w:r>
      <w:r w:rsidR="00B370D1">
        <w:rPr>
          <w:sz w:val="20"/>
          <w:szCs w:val="20"/>
        </w:rPr>
        <w:t>n</w:t>
      </w:r>
      <w:r>
        <w:rPr>
          <w:sz w:val="20"/>
          <w:szCs w:val="20"/>
        </w:rPr>
        <w:t xml:space="preserve"> salir en un plano aparte, </w:t>
      </w:r>
      <w:r w:rsidR="00131085">
        <w:rPr>
          <w:sz w:val="20"/>
          <w:szCs w:val="20"/>
        </w:rPr>
        <w:t>esto es, s</w:t>
      </w:r>
      <w:r>
        <w:rPr>
          <w:sz w:val="20"/>
          <w:szCs w:val="20"/>
        </w:rPr>
        <w:t>obre ejes de trazo diferentes al plano de la prenda.</w:t>
      </w:r>
    </w:p>
    <w:p w:rsidR="00D76D7F" w:rsidP="00846854" w:rsidRDefault="009B62AE" w14:paraId="0A0B3D43" w14:textId="77777777">
      <w:pPr>
        <w:ind w:firstLine="720"/>
        <w:jc w:val="both"/>
        <w:rPr>
          <w:sz w:val="20"/>
          <w:szCs w:val="20"/>
        </w:rPr>
      </w:pPr>
      <w:commentRangeStart w:id="64"/>
      <w:commentRangeStart w:id="65"/>
      <w:r>
        <w:rPr>
          <w:i/>
          <w:color w:val="595959"/>
          <w:sz w:val="20"/>
          <w:szCs w:val="20"/>
        </w:rPr>
        <w:t>Imagen</w:t>
      </w:r>
      <w:commentRangeEnd w:id="64"/>
      <w:r w:rsidR="00C82ABE">
        <w:rPr>
          <w:rStyle w:val="Refdecomentario"/>
        </w:rPr>
        <w:commentReference w:id="64"/>
      </w:r>
      <w:commentRangeEnd w:id="65"/>
      <w:r w:rsidR="00655D44">
        <w:rPr>
          <w:rStyle w:val="Refdecomentario"/>
        </w:rPr>
        <w:commentReference w:id="65"/>
      </w:r>
      <w:r>
        <w:rPr>
          <w:i/>
          <w:color w:val="595959"/>
          <w:sz w:val="20"/>
          <w:szCs w:val="20"/>
        </w:rPr>
        <w:t xml:space="preserve"> 1</w:t>
      </w:r>
    </w:p>
    <w:p w:rsidR="00D76D7F" w:rsidP="00846854" w:rsidRDefault="009B62AE" w14:paraId="6C39E816" w14:textId="41D321E9">
      <w:pPr>
        <w:jc w:val="both"/>
        <w:rPr>
          <w:sz w:val="20"/>
          <w:szCs w:val="20"/>
        </w:rPr>
      </w:pPr>
      <w:r>
        <w:rPr>
          <w:sz w:val="20"/>
          <w:szCs w:val="20"/>
        </w:rPr>
        <w:t xml:space="preserve">Dentro del trazo y </w:t>
      </w:r>
      <w:r w:rsidR="007136B2">
        <w:rPr>
          <w:sz w:val="20"/>
          <w:szCs w:val="20"/>
        </w:rPr>
        <w:t xml:space="preserve">de </w:t>
      </w:r>
      <w:r>
        <w:rPr>
          <w:sz w:val="20"/>
          <w:szCs w:val="20"/>
        </w:rPr>
        <w:t>la misma estructura del plano de los cuellos por medida de contorno se identifican las capotas.</w:t>
      </w:r>
    </w:p>
    <w:commentRangeStart w:id="66"/>
    <w:p w:rsidR="00655D44" w:rsidP="00846854" w:rsidRDefault="00655D44" w14:paraId="1C822A33" w14:textId="4748951E">
      <w:pPr>
        <w:jc w:val="both"/>
        <w:rPr>
          <w:sz w:val="20"/>
          <w:szCs w:val="20"/>
        </w:rPr>
      </w:pPr>
      <w:r>
        <w:rPr>
          <w:noProof/>
          <w:sz w:val="20"/>
          <w:szCs w:val="20"/>
        </w:rPr>
        <mc:AlternateContent>
          <mc:Choice Requires="wps">
            <w:drawing>
              <wp:anchor distT="0" distB="0" distL="114300" distR="114300" simplePos="0" relativeHeight="251675648" behindDoc="0" locked="0" layoutInCell="1" allowOverlap="1" wp14:anchorId="468D7ED5" wp14:editId="7270B675">
                <wp:simplePos x="0" y="0"/>
                <wp:positionH relativeFrom="column">
                  <wp:posOffset>1178560</wp:posOffset>
                </wp:positionH>
                <wp:positionV relativeFrom="paragraph">
                  <wp:posOffset>223520</wp:posOffset>
                </wp:positionV>
                <wp:extent cx="2393950" cy="1638300"/>
                <wp:effectExtent l="57150" t="38100" r="63500" b="95250"/>
                <wp:wrapNone/>
                <wp:docPr id="1755986910" name="Rectángulo 14"/>
                <wp:cNvGraphicFramePr/>
                <a:graphic xmlns:a="http://schemas.openxmlformats.org/drawingml/2006/main">
                  <a:graphicData uri="http://schemas.microsoft.com/office/word/2010/wordprocessingShape">
                    <wps:wsp>
                      <wps:cNvSpPr/>
                      <wps:spPr>
                        <a:xfrm>
                          <a:off x="0" y="0"/>
                          <a:ext cx="2393950" cy="1638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B03FA39">
              <v:rect id="Rectángulo 14" style="position:absolute;margin-left:92.8pt;margin-top:17.6pt;width:188.5pt;height:129pt;z-index:2516756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DBC5F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GwBcAIAAEcFAAAOAAAAZHJzL2Uyb0RvYy54bWysVN1r2zAQfx/sfxB6Xx0nT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">
                <v:shadow on="t" color="black" opacity="22937f" offset="0,.63889mm" origin=",.5"/>
              </v:rect>
            </w:pict>
          </mc:Fallback>
        </mc:AlternateContent>
      </w:r>
      <w:commentRangeEnd w:id="66"/>
      <w:r w:rsidR="007F23B2">
        <w:rPr>
          <w:rStyle w:val="Refdecomentario"/>
        </w:rPr>
        <w:commentReference w:id="66"/>
      </w:r>
      <w:r w:rsidRPr="00655D44">
        <w:rPr>
          <w:noProof/>
          <w:sz w:val="20"/>
          <w:szCs w:val="20"/>
        </w:rPr>
        <w:drawing>
          <wp:inline distT="0" distB="0" distL="0" distR="0" wp14:anchorId="2FC554B7" wp14:editId="10A2A04E">
            <wp:extent cx="3448050" cy="1937022"/>
            <wp:effectExtent l="0" t="0" r="0" b="6350"/>
            <wp:docPr id="956249012"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9012" name="Imagen 1" descr="Diagrama&#10;&#10;Descripción generada automáticamente con confianza baja"/>
                    <pic:cNvPicPr/>
                  </pic:nvPicPr>
                  <pic:blipFill>
                    <a:blip r:embed="rId25"/>
                    <a:stretch>
                      <a:fillRect/>
                    </a:stretch>
                  </pic:blipFill>
                  <pic:spPr>
                    <a:xfrm>
                      <a:off x="0" y="0"/>
                      <a:ext cx="3468326" cy="1948413"/>
                    </a:xfrm>
                    <a:prstGeom prst="rect">
                      <a:avLst/>
                    </a:prstGeom>
                  </pic:spPr>
                </pic:pic>
              </a:graphicData>
            </a:graphic>
          </wp:inline>
        </w:drawing>
      </w:r>
    </w:p>
    <w:p w:rsidR="007F23B2" w:rsidP="00846854" w:rsidRDefault="007F23B2" w14:paraId="382991C9" w14:textId="6DE4E192">
      <w:pPr>
        <w:jc w:val="both"/>
        <w:rPr>
          <w:sz w:val="20"/>
          <w:szCs w:val="20"/>
        </w:rPr>
      </w:pPr>
      <w:commentRangeStart w:id="67"/>
      <w:r w:rsidRPr="007F23B2">
        <w:rPr>
          <w:noProof/>
          <w:sz w:val="20"/>
          <w:szCs w:val="20"/>
        </w:rPr>
        <w:drawing>
          <wp:inline distT="0" distB="0" distL="0" distR="0" wp14:anchorId="00AE87FE" wp14:editId="5D5A609F">
            <wp:extent cx="2794000" cy="1477133"/>
            <wp:effectExtent l="0" t="0" r="6350" b="8890"/>
            <wp:docPr id="1797628866"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8866" name="Imagen 1" descr="Imagen que contiene Forma&#10;&#10;Descripción generada automáticamente"/>
                    <pic:cNvPicPr/>
                  </pic:nvPicPr>
                  <pic:blipFill>
                    <a:blip r:embed="rId26"/>
                    <a:stretch>
                      <a:fillRect/>
                    </a:stretch>
                  </pic:blipFill>
                  <pic:spPr>
                    <a:xfrm>
                      <a:off x="0" y="0"/>
                      <a:ext cx="2805403" cy="1483162"/>
                    </a:xfrm>
                    <a:prstGeom prst="rect">
                      <a:avLst/>
                    </a:prstGeom>
                  </pic:spPr>
                </pic:pic>
              </a:graphicData>
            </a:graphic>
          </wp:inline>
        </w:drawing>
      </w:r>
      <w:commentRangeEnd w:id="67"/>
      <w:r>
        <w:rPr>
          <w:rStyle w:val="Refdecomentario"/>
        </w:rPr>
        <w:commentReference w:id="67"/>
      </w:r>
    </w:p>
    <w:p w:rsidR="00E204F2" w:rsidP="00846854" w:rsidRDefault="00E204F2" w14:paraId="6DDC70DD" w14:textId="77777777">
      <w:pPr>
        <w:jc w:val="both"/>
        <w:rPr>
          <w:sz w:val="20"/>
          <w:szCs w:val="20"/>
        </w:rPr>
      </w:pPr>
    </w:p>
    <w:p w:rsidR="00D76D7F" w:rsidP="00846854" w:rsidRDefault="009B62AE" w14:paraId="2C4F1C30" w14:textId="0920F003">
      <w:pPr>
        <w:jc w:val="both"/>
        <w:rPr>
          <w:sz w:val="20"/>
          <w:szCs w:val="20"/>
        </w:rPr>
      </w:pPr>
      <w:r>
        <w:rPr>
          <w:sz w:val="20"/>
          <w:szCs w:val="20"/>
          <w:u w:val="single"/>
        </w:rPr>
        <w:t>Los cuellos por unión de hombro:</w:t>
      </w:r>
      <w:r>
        <w:rPr>
          <w:sz w:val="20"/>
          <w:szCs w:val="20"/>
        </w:rPr>
        <w:t xml:space="preserve"> </w:t>
      </w:r>
      <w:r w:rsidR="00442B4B">
        <w:rPr>
          <w:sz w:val="20"/>
          <w:szCs w:val="20"/>
        </w:rPr>
        <w:t>s</w:t>
      </w:r>
      <w:r>
        <w:rPr>
          <w:sz w:val="20"/>
          <w:szCs w:val="20"/>
        </w:rPr>
        <w:t>on cuellos que se caracterizan porque descansan sobre el cuerpo, es decir</w:t>
      </w:r>
      <w:r w:rsidR="00442B4B">
        <w:rPr>
          <w:sz w:val="20"/>
          <w:szCs w:val="20"/>
        </w:rPr>
        <w:t>,</w:t>
      </w:r>
      <w:r>
        <w:rPr>
          <w:sz w:val="20"/>
          <w:szCs w:val="20"/>
        </w:rPr>
        <w:t xml:space="preserve"> no se mantiene</w:t>
      </w:r>
      <w:r w:rsidR="00442B4B">
        <w:rPr>
          <w:sz w:val="20"/>
          <w:szCs w:val="20"/>
        </w:rPr>
        <w:t>n</w:t>
      </w:r>
      <w:r>
        <w:rPr>
          <w:sz w:val="20"/>
          <w:szCs w:val="20"/>
        </w:rPr>
        <w:t xml:space="preserve"> “levantado</w:t>
      </w:r>
      <w:r w:rsidR="00442B4B">
        <w:rPr>
          <w:sz w:val="20"/>
          <w:szCs w:val="20"/>
        </w:rPr>
        <w:t>s</w:t>
      </w:r>
      <w:r>
        <w:rPr>
          <w:sz w:val="20"/>
          <w:szCs w:val="20"/>
        </w:rPr>
        <w:t>” sobre la estructura del cuello, sino que sale</w:t>
      </w:r>
      <w:r w:rsidR="00442B4B">
        <w:rPr>
          <w:sz w:val="20"/>
          <w:szCs w:val="20"/>
        </w:rPr>
        <w:t>n</w:t>
      </w:r>
      <w:r>
        <w:rPr>
          <w:sz w:val="20"/>
          <w:szCs w:val="20"/>
        </w:rPr>
        <w:t xml:space="preserve"> o queda</w:t>
      </w:r>
      <w:r w:rsidR="00442B4B">
        <w:rPr>
          <w:sz w:val="20"/>
          <w:szCs w:val="20"/>
        </w:rPr>
        <w:t>n</w:t>
      </w:r>
      <w:r>
        <w:rPr>
          <w:sz w:val="20"/>
          <w:szCs w:val="20"/>
        </w:rPr>
        <w:t xml:space="preserve"> con la misma estructura o forma del cuerpo. Desde plano suelen salir sobre el mismo trazo de la prenda, en la mayoría de los casos suelen tener unión o costura en escote.</w:t>
      </w:r>
    </w:p>
    <w:p w:rsidR="00E204F2" w:rsidP="00846854" w:rsidRDefault="00E204F2" w14:paraId="558047FD" w14:textId="7DDBB18F">
      <w:pPr>
        <w:jc w:val="both"/>
        <w:rPr>
          <w:i/>
          <w:color w:val="595959"/>
          <w:sz w:val="20"/>
          <w:szCs w:val="20"/>
        </w:rPr>
      </w:pPr>
      <w:commentRangeStart w:id="68"/>
      <w:r w:rsidRPr="00E204F2">
        <w:rPr>
          <w:i/>
          <w:noProof/>
          <w:color w:val="595959"/>
          <w:sz w:val="20"/>
          <w:szCs w:val="20"/>
        </w:rPr>
        <w:drawing>
          <wp:inline distT="0" distB="0" distL="0" distR="0" wp14:anchorId="4FEA5155" wp14:editId="7ABC7D52">
            <wp:extent cx="2975455" cy="1511300"/>
            <wp:effectExtent l="0" t="0" r="0" b="0"/>
            <wp:docPr id="753054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54453" name=""/>
                    <pic:cNvPicPr/>
                  </pic:nvPicPr>
                  <pic:blipFill>
                    <a:blip r:embed="rId27"/>
                    <a:stretch>
                      <a:fillRect/>
                    </a:stretch>
                  </pic:blipFill>
                  <pic:spPr>
                    <a:xfrm>
                      <a:off x="0" y="0"/>
                      <a:ext cx="2987355" cy="1517344"/>
                    </a:xfrm>
                    <a:prstGeom prst="rect">
                      <a:avLst/>
                    </a:prstGeom>
                  </pic:spPr>
                </pic:pic>
              </a:graphicData>
            </a:graphic>
          </wp:inline>
        </w:drawing>
      </w:r>
      <w:commentRangeEnd w:id="68"/>
      <w:r>
        <w:rPr>
          <w:rStyle w:val="Refdecomentario"/>
        </w:rPr>
        <w:commentReference w:id="68"/>
      </w:r>
      <w:r w:rsidRPr="00E204F2">
        <w:rPr>
          <w:i/>
          <w:color w:val="595959"/>
          <w:sz w:val="20"/>
          <w:szCs w:val="20"/>
        </w:rPr>
        <w:t xml:space="preserve"> </w:t>
      </w:r>
    </w:p>
    <w:p w:rsidR="00E204F2" w:rsidP="00846854" w:rsidRDefault="00E204F2" w14:paraId="56053E08" w14:textId="77777777">
      <w:pPr>
        <w:jc w:val="both"/>
        <w:rPr>
          <w:i/>
          <w:color w:val="595959"/>
          <w:sz w:val="20"/>
          <w:szCs w:val="20"/>
        </w:rPr>
      </w:pPr>
    </w:p>
    <w:p w:rsidR="00D76D7F" w:rsidP="00846854" w:rsidRDefault="009B62AE" w14:paraId="010C8D7F" w14:textId="6A922759">
      <w:pPr>
        <w:jc w:val="both"/>
        <w:rPr>
          <w:color w:val="595959"/>
          <w:sz w:val="20"/>
          <w:szCs w:val="20"/>
        </w:rPr>
      </w:pPr>
      <w:r>
        <w:rPr>
          <w:sz w:val="20"/>
          <w:szCs w:val="20"/>
          <w:u w:val="single"/>
        </w:rPr>
        <w:t>Los cuellos por extensión:</w:t>
      </w:r>
      <w:r>
        <w:rPr>
          <w:sz w:val="20"/>
          <w:szCs w:val="20"/>
        </w:rPr>
        <w:t xml:space="preserve"> </w:t>
      </w:r>
      <w:r w:rsidR="00F725A8">
        <w:rPr>
          <w:sz w:val="20"/>
          <w:szCs w:val="20"/>
        </w:rPr>
        <w:t>s</w:t>
      </w:r>
      <w:r>
        <w:rPr>
          <w:sz w:val="20"/>
          <w:szCs w:val="20"/>
        </w:rPr>
        <w:t xml:space="preserve">on cuellos que se caracterizan porque combinan el comportamiento de los dos anteriores, </w:t>
      </w:r>
      <w:r w:rsidR="00F725A8">
        <w:rPr>
          <w:sz w:val="20"/>
          <w:szCs w:val="20"/>
        </w:rPr>
        <w:t>esto es,</w:t>
      </w:r>
      <w:r>
        <w:rPr>
          <w:sz w:val="20"/>
          <w:szCs w:val="20"/>
        </w:rPr>
        <w:t xml:space="preserve"> una parte del cuello (</w:t>
      </w:r>
      <w:r w:rsidR="00F725A8">
        <w:rPr>
          <w:sz w:val="20"/>
          <w:szCs w:val="20"/>
        </w:rPr>
        <w:t>d</w:t>
      </w:r>
      <w:r>
        <w:rPr>
          <w:sz w:val="20"/>
          <w:szCs w:val="20"/>
        </w:rPr>
        <w:t xml:space="preserve">elantero – </w:t>
      </w:r>
      <w:r w:rsidR="00F725A8">
        <w:rPr>
          <w:sz w:val="20"/>
          <w:szCs w:val="20"/>
        </w:rPr>
        <w:t>p</w:t>
      </w:r>
      <w:r>
        <w:rPr>
          <w:sz w:val="20"/>
          <w:szCs w:val="20"/>
        </w:rPr>
        <w:t>osterior) abraza el cuello y se mantiene “levantado” sobre la estructura y la otra parte (</w:t>
      </w:r>
      <w:r w:rsidR="00F725A8">
        <w:rPr>
          <w:sz w:val="20"/>
          <w:szCs w:val="20"/>
        </w:rPr>
        <w:t>d</w:t>
      </w:r>
      <w:r>
        <w:rPr>
          <w:sz w:val="20"/>
          <w:szCs w:val="20"/>
        </w:rPr>
        <w:t xml:space="preserve">elantero – </w:t>
      </w:r>
      <w:r w:rsidR="00F725A8">
        <w:rPr>
          <w:sz w:val="20"/>
          <w:szCs w:val="20"/>
        </w:rPr>
        <w:t>p</w:t>
      </w:r>
      <w:r>
        <w:rPr>
          <w:sz w:val="20"/>
          <w:szCs w:val="20"/>
        </w:rPr>
        <w:t>osterior) descansa sobre el cuerpo, es decir</w:t>
      </w:r>
      <w:r w:rsidR="00F725A8">
        <w:rPr>
          <w:sz w:val="20"/>
          <w:szCs w:val="20"/>
        </w:rPr>
        <w:t>,</w:t>
      </w:r>
      <w:r>
        <w:rPr>
          <w:sz w:val="20"/>
          <w:szCs w:val="20"/>
        </w:rPr>
        <w:t xml:space="preserve"> no se mantiene “levantado” sobre la estructura del cuello</w:t>
      </w:r>
      <w:r w:rsidR="00F725A8">
        <w:rPr>
          <w:sz w:val="20"/>
          <w:szCs w:val="20"/>
        </w:rPr>
        <w:t>;</w:t>
      </w:r>
      <w:r>
        <w:rPr>
          <w:sz w:val="20"/>
          <w:szCs w:val="20"/>
        </w:rPr>
        <w:t xml:space="preserve"> este tipo de cuellos suelen salir en la parte que descansa sobre el cuerpo sin ningún corte</w:t>
      </w:r>
      <w:r w:rsidR="0067755A">
        <w:rPr>
          <w:sz w:val="20"/>
          <w:szCs w:val="20"/>
        </w:rPr>
        <w:t>,</w:t>
      </w:r>
      <w:r>
        <w:rPr>
          <w:sz w:val="20"/>
          <w:szCs w:val="20"/>
        </w:rPr>
        <w:t xml:space="preserve"> sino como una extensión de la </w:t>
      </w:r>
      <w:r w:rsidR="007E6AFA">
        <w:rPr>
          <w:sz w:val="20"/>
          <w:szCs w:val="20"/>
        </w:rPr>
        <w:t>prenda, y</w:t>
      </w:r>
      <w:r>
        <w:rPr>
          <w:sz w:val="20"/>
          <w:szCs w:val="20"/>
        </w:rPr>
        <w:t xml:space="preserve"> la parte que abraza el cuello con corte de unión en escote. Desde plano suelen salir sobre el mismo trazo de la prenda.</w:t>
      </w:r>
    </w:p>
    <w:p w:rsidR="00D76D7F" w:rsidRDefault="009B62AE" w14:paraId="599CE22E" w14:textId="74E8F186">
      <w:pPr>
        <w:ind w:firstLine="720"/>
        <w:rPr>
          <w:i/>
          <w:color w:val="595959"/>
          <w:sz w:val="20"/>
          <w:szCs w:val="20"/>
        </w:rPr>
      </w:pPr>
      <w:commentRangeStart w:id="69"/>
      <w:r>
        <w:rPr>
          <w:i/>
          <w:color w:val="595959"/>
          <w:sz w:val="20"/>
          <w:szCs w:val="20"/>
        </w:rPr>
        <w:t>Imagen 6</w:t>
      </w:r>
      <w:commentRangeEnd w:id="69"/>
      <w:r w:rsidR="005C5F88">
        <w:rPr>
          <w:rStyle w:val="Refdecomentario"/>
        </w:rPr>
        <w:commentReference w:id="69"/>
      </w:r>
    </w:p>
    <w:p w:rsidR="00D76D7F" w:rsidP="005C5F88" w:rsidRDefault="00D76D7F" w14:paraId="729DDC85" w14:textId="77777777">
      <w:pPr>
        <w:rPr>
          <w:i/>
          <w:color w:val="595959"/>
          <w:sz w:val="20"/>
          <w:szCs w:val="20"/>
        </w:rPr>
      </w:pPr>
    </w:p>
    <w:p w:rsidR="005C5F88" w:rsidP="005C5F88" w:rsidRDefault="005C5F88" w14:paraId="2AD126B7" w14:textId="77777777">
      <w:pPr>
        <w:rPr>
          <w:sz w:val="20"/>
          <w:szCs w:val="20"/>
        </w:rPr>
      </w:pPr>
    </w:p>
    <w:p w:rsidR="00D76D7F" w:rsidRDefault="009B62AE" w14:paraId="2D21CF81" w14:textId="68BED730">
      <w:pPr>
        <w:rPr>
          <w:i/>
          <w:sz w:val="20"/>
          <w:szCs w:val="20"/>
        </w:rPr>
      </w:pPr>
      <w:r>
        <w:rPr>
          <w:b/>
          <w:i/>
          <w:sz w:val="20"/>
          <w:szCs w:val="20"/>
        </w:rPr>
        <w:t>Trazo de cuellos</w:t>
      </w:r>
    </w:p>
    <w:p w:rsidR="00D76D7F" w:rsidP="00846854" w:rsidRDefault="00FA0080" w14:paraId="05226501" w14:textId="0E2DDD62">
      <w:pPr>
        <w:jc w:val="both"/>
        <w:rPr>
          <w:sz w:val="20"/>
          <w:szCs w:val="20"/>
        </w:rPr>
      </w:pPr>
      <w:r>
        <w:rPr>
          <w:sz w:val="20"/>
          <w:szCs w:val="20"/>
        </w:rPr>
        <w:t>Al dar</w:t>
      </w:r>
      <w:r w:rsidR="009B62AE">
        <w:rPr>
          <w:sz w:val="20"/>
          <w:szCs w:val="20"/>
        </w:rPr>
        <w:t xml:space="preserve"> continuidad al chaleco anteriormente trazado y con el fin de hacer el análisis de los diferentes tipos de cuellos se debe tomar como referencia </w:t>
      </w:r>
      <w:r w:rsidRPr="00331FB8" w:rsidR="009B62AE">
        <w:rPr>
          <w:sz w:val="20"/>
          <w:szCs w:val="20"/>
        </w:rPr>
        <w:t>las medidas y el desarrollo de la primera parte del plano “chaleco”, es decir</w:t>
      </w:r>
      <w:r>
        <w:rPr>
          <w:sz w:val="20"/>
          <w:szCs w:val="20"/>
        </w:rPr>
        <w:t xml:space="preserve">, </w:t>
      </w:r>
      <w:r w:rsidRPr="00331FB8" w:rsidR="009B62AE">
        <w:rPr>
          <w:sz w:val="20"/>
          <w:szCs w:val="20"/>
        </w:rPr>
        <w:t>que siempre en este punto los cuellos hacen parte de los complementos en los pasos del patronaje.</w:t>
      </w:r>
    </w:p>
    <w:p w:rsidR="005C5F88" w:rsidP="00846854" w:rsidRDefault="005C5F88" w14:paraId="4FC314BE" w14:textId="53A0B258">
      <w:pPr>
        <w:jc w:val="both"/>
        <w:rPr>
          <w:sz w:val="20"/>
          <w:szCs w:val="20"/>
        </w:rPr>
      </w:pPr>
      <w:commentRangeStart w:id="70"/>
      <w:r>
        <w:rPr>
          <w:sz w:val="20"/>
          <w:szCs w:val="20"/>
        </w:rPr>
        <w:t>En el siguiente video se describe la manera de realizar trazos de los diferentes tipos de cuellos:</w:t>
      </w:r>
      <w:commentRangeEnd w:id="70"/>
      <w:r>
        <w:rPr>
          <w:rStyle w:val="Refdecomentario"/>
        </w:rPr>
        <w:commentReference w:id="70"/>
      </w:r>
    </w:p>
    <w:p w:rsidRPr="00331FB8" w:rsidR="005C5F88" w:rsidP="00846854" w:rsidRDefault="005C5F88" w14:paraId="6CCBEF83" w14:textId="77777777">
      <w:pPr>
        <w:jc w:val="both"/>
        <w:rPr>
          <w:sz w:val="20"/>
          <w:szCs w:val="20"/>
        </w:rPr>
      </w:pPr>
    </w:p>
    <w:p w:rsidRPr="00331FB8" w:rsidR="00D76D7F" w:rsidP="00846854" w:rsidRDefault="009B62AE" w14:paraId="13898260" w14:textId="4E0997EA">
      <w:pPr>
        <w:ind w:firstLine="720"/>
        <w:jc w:val="both"/>
        <w:rPr>
          <w:sz w:val="20"/>
          <w:szCs w:val="20"/>
        </w:rPr>
      </w:pPr>
      <w:r w:rsidRPr="00331FB8">
        <w:rPr>
          <w:i/>
          <w:color w:val="595959"/>
          <w:sz w:val="20"/>
          <w:szCs w:val="20"/>
        </w:rPr>
        <w:t xml:space="preserve">Video - </w:t>
      </w:r>
      <w:r w:rsidR="009733E4">
        <w:rPr>
          <w:i/>
          <w:color w:val="595959"/>
          <w:sz w:val="20"/>
          <w:szCs w:val="20"/>
        </w:rPr>
        <w:t>1</w:t>
      </w:r>
      <w:r w:rsidRPr="00331FB8">
        <w:rPr>
          <w:i/>
          <w:color w:val="595959"/>
          <w:sz w:val="20"/>
          <w:szCs w:val="20"/>
        </w:rPr>
        <w:t>.4 Trazo de cuellos – Generalidades y comportamientos</w:t>
      </w:r>
      <w:r w:rsidR="005C5F88">
        <w:rPr>
          <w:i/>
          <w:color w:val="595959"/>
          <w:sz w:val="20"/>
          <w:szCs w:val="20"/>
        </w:rPr>
        <w:t xml:space="preserve"> </w:t>
      </w:r>
      <w:r w:rsidRPr="000B782B" w:rsidR="005C5F88">
        <w:t>https://youtu.be/agDscYys1CY</w:t>
      </w:r>
    </w:p>
    <w:p w:rsidRPr="00331FB8" w:rsidR="00D76D7F" w:rsidP="00846854" w:rsidRDefault="00D76D7F" w14:paraId="1D5B5A65" w14:textId="77777777">
      <w:pPr>
        <w:jc w:val="both"/>
        <w:rPr>
          <w:sz w:val="20"/>
          <w:szCs w:val="20"/>
        </w:rPr>
      </w:pPr>
    </w:p>
    <w:p w:rsidRPr="00331FB8" w:rsidR="00D76D7F" w:rsidP="00846854" w:rsidRDefault="004C5991" w14:paraId="54A78D09" w14:textId="042C6D87">
      <w:pPr>
        <w:jc w:val="both"/>
        <w:rPr>
          <w:b/>
          <w:sz w:val="20"/>
          <w:szCs w:val="20"/>
        </w:rPr>
      </w:pPr>
      <w:r>
        <w:rPr>
          <w:b/>
          <w:sz w:val="20"/>
          <w:szCs w:val="20"/>
        </w:rPr>
        <w:t>1</w:t>
      </w:r>
      <w:r w:rsidRPr="00331FB8" w:rsidR="009B62AE">
        <w:rPr>
          <w:b/>
          <w:sz w:val="20"/>
          <w:szCs w:val="20"/>
        </w:rPr>
        <w:t>.5 Despiece de planos</w:t>
      </w:r>
    </w:p>
    <w:p w:rsidRPr="00331FB8" w:rsidR="00D76D7F" w:rsidP="00846854" w:rsidRDefault="00D76D7F" w14:paraId="3ADA82E3" w14:textId="77777777">
      <w:pPr>
        <w:jc w:val="both"/>
        <w:rPr>
          <w:sz w:val="20"/>
          <w:szCs w:val="20"/>
        </w:rPr>
      </w:pPr>
    </w:p>
    <w:p w:rsidRPr="00331FB8" w:rsidR="00D76D7F" w:rsidP="00846854" w:rsidRDefault="009B62AE" w14:paraId="6BDC1887" w14:textId="74C2E5CA">
      <w:pPr>
        <w:jc w:val="both"/>
        <w:rPr>
          <w:sz w:val="20"/>
          <w:szCs w:val="20"/>
        </w:rPr>
      </w:pPr>
      <w:r w:rsidRPr="00331FB8">
        <w:rPr>
          <w:sz w:val="20"/>
          <w:szCs w:val="20"/>
        </w:rPr>
        <w:t xml:space="preserve">En este punto que se han desarrollado los pasos del patronaje mencionados al inicio, para poder obtener un despiece es importante tener en mente que el chaleco con el que se inició a trabajar o </w:t>
      </w:r>
      <w:r w:rsidR="0036132E">
        <w:rPr>
          <w:sz w:val="20"/>
          <w:szCs w:val="20"/>
        </w:rPr>
        <w:t xml:space="preserve">a </w:t>
      </w:r>
      <w:r w:rsidRPr="00331FB8">
        <w:rPr>
          <w:sz w:val="20"/>
          <w:szCs w:val="20"/>
        </w:rPr>
        <w:t>hacer el trazo ya tiene mangas, puños y cuello, es decir</w:t>
      </w:r>
      <w:r w:rsidR="0036132E">
        <w:rPr>
          <w:sz w:val="20"/>
          <w:szCs w:val="20"/>
        </w:rPr>
        <w:t>,</w:t>
      </w:r>
      <w:r w:rsidRPr="00331FB8">
        <w:rPr>
          <w:sz w:val="20"/>
          <w:szCs w:val="20"/>
        </w:rPr>
        <w:t xml:space="preserve"> pasó a ser o</w:t>
      </w:r>
      <w:r w:rsidR="00634EF0">
        <w:rPr>
          <w:sz w:val="20"/>
          <w:szCs w:val="20"/>
        </w:rPr>
        <w:t xml:space="preserve"> a</w:t>
      </w:r>
      <w:r w:rsidRPr="00331FB8">
        <w:rPr>
          <w:sz w:val="20"/>
          <w:szCs w:val="20"/>
        </w:rPr>
        <w:t xml:space="preserve"> tener las características de una camisa.</w:t>
      </w:r>
    </w:p>
    <w:p w:rsidR="00D76D7F" w:rsidP="00846854" w:rsidRDefault="009B62AE" w14:paraId="75A5D99E" w14:textId="77777777">
      <w:pPr>
        <w:ind w:firstLine="720"/>
        <w:jc w:val="both"/>
        <w:rPr>
          <w:i/>
          <w:color w:val="595959"/>
          <w:sz w:val="20"/>
          <w:szCs w:val="20"/>
        </w:rPr>
      </w:pPr>
      <w:r w:rsidRPr="00331FB8">
        <w:rPr>
          <w:i/>
          <w:color w:val="595959"/>
          <w:sz w:val="20"/>
          <w:szCs w:val="20"/>
        </w:rPr>
        <w:t>Imagen 1</w:t>
      </w:r>
    </w:p>
    <w:p w:rsidR="00C82ABE" w:rsidP="00846854" w:rsidRDefault="005C5F88" w14:paraId="51B12B33" w14:textId="2A893A45">
      <w:pPr>
        <w:ind w:firstLine="720"/>
        <w:jc w:val="both"/>
        <w:rPr>
          <w:i/>
          <w:color w:val="595959"/>
          <w:sz w:val="20"/>
          <w:szCs w:val="20"/>
        </w:rPr>
      </w:pPr>
      <w:commentRangeStart w:id="71"/>
      <w:r w:rsidRPr="005C5F88">
        <w:rPr>
          <w:i/>
          <w:noProof/>
          <w:color w:val="595959"/>
          <w:sz w:val="20"/>
          <w:szCs w:val="20"/>
        </w:rPr>
        <w:drawing>
          <wp:inline distT="0" distB="0" distL="0" distR="0" wp14:anchorId="6D8D37BD" wp14:editId="50519607">
            <wp:extent cx="3270250" cy="1733836"/>
            <wp:effectExtent l="0" t="0" r="6350" b="0"/>
            <wp:docPr id="1993339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39613" name=""/>
                    <pic:cNvPicPr/>
                  </pic:nvPicPr>
                  <pic:blipFill>
                    <a:blip r:embed="rId28"/>
                    <a:stretch>
                      <a:fillRect/>
                    </a:stretch>
                  </pic:blipFill>
                  <pic:spPr>
                    <a:xfrm>
                      <a:off x="0" y="0"/>
                      <a:ext cx="3279271" cy="1738619"/>
                    </a:xfrm>
                    <a:prstGeom prst="rect">
                      <a:avLst/>
                    </a:prstGeom>
                  </pic:spPr>
                </pic:pic>
              </a:graphicData>
            </a:graphic>
          </wp:inline>
        </w:drawing>
      </w:r>
      <w:commentRangeEnd w:id="71"/>
      <w:r>
        <w:rPr>
          <w:rStyle w:val="Refdecomentario"/>
        </w:rPr>
        <w:commentReference w:id="71"/>
      </w:r>
    </w:p>
    <w:p w:rsidR="00C82ABE" w:rsidP="00846854" w:rsidRDefault="00C82ABE" w14:paraId="05A6C7F5" w14:textId="300EEFD3">
      <w:pPr>
        <w:ind w:firstLine="720"/>
        <w:jc w:val="both"/>
        <w:rPr>
          <w:i/>
          <w:color w:val="595959"/>
          <w:sz w:val="20"/>
          <w:szCs w:val="20"/>
        </w:rPr>
      </w:pPr>
    </w:p>
    <w:p w:rsidR="00D76D7F" w:rsidP="00846854" w:rsidRDefault="009B62AE" w14:paraId="769A75DC" w14:textId="4B7D32CC">
      <w:pPr>
        <w:jc w:val="both"/>
        <w:rPr>
          <w:sz w:val="20"/>
          <w:szCs w:val="20"/>
        </w:rPr>
      </w:pPr>
      <w:r>
        <w:rPr>
          <w:sz w:val="20"/>
          <w:szCs w:val="20"/>
        </w:rPr>
        <w:t xml:space="preserve">Para iniciar </w:t>
      </w:r>
      <w:r w:rsidR="00704D74">
        <w:rPr>
          <w:sz w:val="20"/>
          <w:szCs w:val="20"/>
        </w:rPr>
        <w:t xml:space="preserve">a </w:t>
      </w:r>
      <w:r>
        <w:rPr>
          <w:sz w:val="20"/>
          <w:szCs w:val="20"/>
        </w:rPr>
        <w:t>hacer un despiece se debe aclarar que todo depende del diseño, dibujo plano o ficha técnica, el ejercicio que se va a desarrollar es simplemente un ejercicio práctico con simulaciones o ejemplos variantes a cada diseño.</w:t>
      </w:r>
    </w:p>
    <w:p w:rsidR="00D76D7F" w:rsidP="00846854" w:rsidRDefault="00D76D7F" w14:paraId="1EA875AE" w14:textId="64F56342">
      <w:pPr>
        <w:jc w:val="both"/>
        <w:rPr>
          <w:sz w:val="20"/>
          <w:szCs w:val="20"/>
        </w:rPr>
      </w:pPr>
    </w:p>
    <w:p w:rsidR="00D76D7F" w:rsidP="00846854" w:rsidRDefault="009B62AE" w14:paraId="3FB75852" w14:textId="0D98598F">
      <w:pPr>
        <w:jc w:val="both"/>
        <w:rPr>
          <w:sz w:val="20"/>
          <w:szCs w:val="20"/>
        </w:rPr>
      </w:pPr>
      <w:commentRangeStart w:id="72"/>
      <w:r w:rsidRPr="005C5F88">
        <w:rPr>
          <w:sz w:val="20"/>
          <w:szCs w:val="20"/>
        </w:rPr>
        <w:t>Cuando se hace un despiece como su nombre lo indica</w:t>
      </w:r>
      <w:r w:rsidRPr="005C5F88" w:rsidR="00570263">
        <w:rPr>
          <w:sz w:val="20"/>
          <w:szCs w:val="20"/>
        </w:rPr>
        <w:t>,</w:t>
      </w:r>
      <w:r w:rsidRPr="005C5F88">
        <w:rPr>
          <w:sz w:val="20"/>
          <w:szCs w:val="20"/>
        </w:rPr>
        <w:t xml:space="preserve"> consiste en calcar</w:t>
      </w:r>
      <w:r w:rsidRPr="005C5F88" w:rsidR="00570263">
        <w:rPr>
          <w:sz w:val="20"/>
          <w:szCs w:val="20"/>
        </w:rPr>
        <w:t xml:space="preserve"> o copiar el molde de</w:t>
      </w:r>
      <w:r w:rsidRPr="005C5F88" w:rsidR="00A93263">
        <w:rPr>
          <w:sz w:val="20"/>
          <w:szCs w:val="20"/>
        </w:rPr>
        <w:t xml:space="preserve"> cada</w:t>
      </w:r>
      <w:r w:rsidRPr="005C5F88">
        <w:rPr>
          <w:sz w:val="20"/>
          <w:szCs w:val="20"/>
        </w:rPr>
        <w:t xml:space="preserve"> pieza por</w:t>
      </w:r>
      <w:r w:rsidRPr="005C5F88" w:rsidR="00570263">
        <w:rPr>
          <w:sz w:val="20"/>
          <w:szCs w:val="20"/>
        </w:rPr>
        <w:t xml:space="preserve"> aparte, identificando</w:t>
      </w:r>
      <w:r w:rsidRPr="005C5F88">
        <w:rPr>
          <w:sz w:val="20"/>
          <w:szCs w:val="20"/>
        </w:rPr>
        <w:t xml:space="preserve"> cada uno de los moldes que se cortarán en el material textil o material </w:t>
      </w:r>
      <w:r w:rsidRPr="005C5F88" w:rsidR="005327A4">
        <w:rPr>
          <w:sz w:val="20"/>
          <w:szCs w:val="20"/>
        </w:rPr>
        <w:t>a utilizar para confeccionar la prenda.</w:t>
      </w:r>
      <w:commentRangeEnd w:id="72"/>
      <w:r w:rsidR="005C5F88">
        <w:rPr>
          <w:rStyle w:val="Refdecomentario"/>
        </w:rPr>
        <w:commentReference w:id="72"/>
      </w:r>
    </w:p>
    <w:p w:rsidR="00D76D7F" w:rsidP="00846854" w:rsidRDefault="009B62AE" w14:paraId="77C41FE5" w14:textId="77777777">
      <w:pPr>
        <w:ind w:firstLine="720"/>
        <w:jc w:val="both"/>
        <w:rPr>
          <w:i/>
          <w:color w:val="595959"/>
          <w:sz w:val="20"/>
          <w:szCs w:val="20"/>
        </w:rPr>
      </w:pPr>
      <w:commentRangeStart w:id="73"/>
      <w:r>
        <w:rPr>
          <w:i/>
          <w:color w:val="595959"/>
          <w:sz w:val="20"/>
          <w:szCs w:val="20"/>
        </w:rPr>
        <w:t>Imagen 2</w:t>
      </w:r>
      <w:commentRangeEnd w:id="73"/>
      <w:r w:rsidR="00BF7B52">
        <w:rPr>
          <w:rStyle w:val="Refdecomentario"/>
        </w:rPr>
        <w:commentReference w:id="73"/>
      </w:r>
    </w:p>
    <w:p w:rsidR="009B62AE" w:rsidP="00846854" w:rsidRDefault="009B62AE" w14:paraId="5201020B" w14:textId="77777777">
      <w:pPr>
        <w:jc w:val="both"/>
        <w:rPr>
          <w:sz w:val="20"/>
          <w:szCs w:val="20"/>
        </w:rPr>
      </w:pPr>
    </w:p>
    <w:p w:rsidR="00D76D7F" w:rsidP="00846854" w:rsidRDefault="009B62AE" w14:paraId="3A0899CA" w14:textId="68925CDA">
      <w:pPr>
        <w:jc w:val="both"/>
        <w:rPr>
          <w:sz w:val="20"/>
          <w:szCs w:val="20"/>
        </w:rPr>
      </w:pPr>
      <w:r>
        <w:rPr>
          <w:sz w:val="20"/>
          <w:szCs w:val="20"/>
        </w:rPr>
        <w:t>Elementos para tener en cuenta al momento de calcar las piezas para el despiece:</w:t>
      </w:r>
    </w:p>
    <w:p w:rsidR="009B62AE" w:rsidP="00846854" w:rsidRDefault="009B62AE" w14:paraId="388F3288" w14:textId="77777777">
      <w:pPr>
        <w:jc w:val="both"/>
        <w:rPr>
          <w:sz w:val="20"/>
          <w:szCs w:val="20"/>
        </w:rPr>
      </w:pPr>
    </w:p>
    <w:p w:rsidR="00D76D7F" w:rsidP="00846854" w:rsidRDefault="009B62AE" w14:paraId="7700AF20" w14:textId="32CF331D">
      <w:pPr>
        <w:jc w:val="both"/>
        <w:rPr>
          <w:sz w:val="20"/>
          <w:szCs w:val="20"/>
        </w:rPr>
      </w:pPr>
      <w:commentRangeStart w:id="74"/>
      <w:r w:rsidRPr="005327A4">
        <w:rPr>
          <w:i/>
          <w:sz w:val="20"/>
          <w:szCs w:val="20"/>
          <w:highlight w:val="yellow"/>
          <w:u w:val="single"/>
        </w:rPr>
        <w:t>Margen de costura</w:t>
      </w:r>
      <w:r w:rsidRPr="005327A4">
        <w:rPr>
          <w:sz w:val="20"/>
          <w:szCs w:val="20"/>
          <w:highlight w:val="yellow"/>
        </w:rPr>
        <w:t xml:space="preserve">: </w:t>
      </w:r>
      <w:r w:rsidR="004C5991">
        <w:rPr>
          <w:sz w:val="20"/>
          <w:szCs w:val="20"/>
          <w:highlight w:val="yellow"/>
        </w:rPr>
        <w:t>d</w:t>
      </w:r>
      <w:r w:rsidRPr="005327A4">
        <w:rPr>
          <w:sz w:val="20"/>
          <w:szCs w:val="20"/>
          <w:highlight w:val="yellow"/>
        </w:rPr>
        <w:t>epende de</w:t>
      </w:r>
      <w:r w:rsidRPr="005327A4" w:rsidR="00A93263">
        <w:rPr>
          <w:sz w:val="20"/>
          <w:szCs w:val="20"/>
          <w:highlight w:val="yellow"/>
        </w:rPr>
        <w:t>l tipo de costura y la</w:t>
      </w:r>
      <w:r w:rsidRPr="005327A4">
        <w:rPr>
          <w:sz w:val="20"/>
          <w:szCs w:val="20"/>
          <w:highlight w:val="yellow"/>
        </w:rPr>
        <w:t xml:space="preserve"> maquinaria a trabajar, </w:t>
      </w:r>
      <w:r w:rsidRPr="005327A4" w:rsidR="00A93263">
        <w:rPr>
          <w:sz w:val="20"/>
          <w:szCs w:val="20"/>
          <w:highlight w:val="yellow"/>
        </w:rPr>
        <w:t xml:space="preserve">por especificación de calidad </w:t>
      </w:r>
      <w:r w:rsidRPr="005327A4">
        <w:rPr>
          <w:sz w:val="20"/>
          <w:szCs w:val="20"/>
          <w:highlight w:val="yellow"/>
        </w:rPr>
        <w:t>se asigna 1cm de margen de costura</w:t>
      </w:r>
      <w:r w:rsidRPr="005327A4" w:rsidR="00A93263">
        <w:rPr>
          <w:sz w:val="20"/>
          <w:szCs w:val="20"/>
          <w:highlight w:val="yellow"/>
        </w:rPr>
        <w:t xml:space="preserve"> en la industria</w:t>
      </w:r>
      <w:r w:rsidRPr="005327A4">
        <w:rPr>
          <w:sz w:val="20"/>
          <w:szCs w:val="20"/>
          <w:highlight w:val="yellow"/>
        </w:rPr>
        <w:t xml:space="preserve"> </w:t>
      </w:r>
      <w:r w:rsidRPr="005327A4" w:rsidR="00A93263">
        <w:rPr>
          <w:sz w:val="20"/>
          <w:szCs w:val="20"/>
          <w:highlight w:val="yellow"/>
        </w:rPr>
        <w:t>para la unión de costuras en máquina plana</w:t>
      </w:r>
      <w:r w:rsidR="00205B2E">
        <w:rPr>
          <w:sz w:val="20"/>
          <w:szCs w:val="20"/>
          <w:highlight w:val="yellow"/>
        </w:rPr>
        <w:t>;</w:t>
      </w:r>
      <w:r w:rsidRPr="005327A4" w:rsidR="00A93263">
        <w:rPr>
          <w:sz w:val="20"/>
          <w:szCs w:val="20"/>
          <w:highlight w:val="yellow"/>
        </w:rPr>
        <w:t xml:space="preserve"> pero se debe tener en cuenta si la operación es realizada</w:t>
      </w:r>
      <w:r w:rsidR="00205B2E">
        <w:rPr>
          <w:sz w:val="20"/>
          <w:szCs w:val="20"/>
          <w:highlight w:val="yellow"/>
        </w:rPr>
        <w:t>,</w:t>
      </w:r>
      <w:r w:rsidRPr="005327A4" w:rsidR="00A93263">
        <w:rPr>
          <w:sz w:val="20"/>
          <w:szCs w:val="20"/>
          <w:highlight w:val="yellow"/>
        </w:rPr>
        <w:t xml:space="preserve"> por ejemplo</w:t>
      </w:r>
      <w:r w:rsidR="00205B2E">
        <w:rPr>
          <w:sz w:val="20"/>
          <w:szCs w:val="20"/>
          <w:highlight w:val="yellow"/>
        </w:rPr>
        <w:t>,</w:t>
      </w:r>
      <w:r w:rsidRPr="005327A4" w:rsidR="00A93263">
        <w:rPr>
          <w:sz w:val="20"/>
          <w:szCs w:val="20"/>
          <w:highlight w:val="yellow"/>
        </w:rPr>
        <w:t xml:space="preserve"> en fileteadora con puntada de seguridad, conforme a lo anterior se debe</w:t>
      </w:r>
      <w:r w:rsidR="006817D0">
        <w:rPr>
          <w:sz w:val="20"/>
          <w:szCs w:val="20"/>
          <w:highlight w:val="yellow"/>
        </w:rPr>
        <w:t>,</w:t>
      </w:r>
      <w:r w:rsidRPr="005327A4" w:rsidR="00A93263">
        <w:rPr>
          <w:sz w:val="20"/>
          <w:szCs w:val="20"/>
          <w:highlight w:val="yellow"/>
        </w:rPr>
        <w:t xml:space="preserve"> </w:t>
      </w:r>
      <w:r w:rsidRPr="005327A4" w:rsidR="005327A4">
        <w:rPr>
          <w:sz w:val="20"/>
          <w:szCs w:val="20"/>
          <w:highlight w:val="yellow"/>
        </w:rPr>
        <w:t>si es el caso</w:t>
      </w:r>
      <w:r w:rsidR="006817D0">
        <w:rPr>
          <w:sz w:val="20"/>
          <w:szCs w:val="20"/>
          <w:highlight w:val="yellow"/>
        </w:rPr>
        <w:t>,</w:t>
      </w:r>
      <w:r w:rsidRPr="005327A4" w:rsidR="005327A4">
        <w:rPr>
          <w:sz w:val="20"/>
          <w:szCs w:val="20"/>
          <w:highlight w:val="yellow"/>
        </w:rPr>
        <w:t xml:space="preserve"> disminuir</w:t>
      </w:r>
      <w:r w:rsidRPr="005327A4" w:rsidR="00A93263">
        <w:rPr>
          <w:sz w:val="20"/>
          <w:szCs w:val="20"/>
          <w:highlight w:val="yellow"/>
        </w:rPr>
        <w:t xml:space="preserve"> el margen de costura.</w:t>
      </w:r>
      <w:r w:rsidRPr="005327A4" w:rsidR="005327A4">
        <w:rPr>
          <w:sz w:val="20"/>
          <w:szCs w:val="20"/>
          <w:highlight w:val="yellow"/>
        </w:rPr>
        <w:t xml:space="preserve"> Además, es muy importante el margen en los ruedos o dobladillos de las prendas</w:t>
      </w:r>
      <w:r w:rsidR="005327A4">
        <w:rPr>
          <w:sz w:val="20"/>
          <w:szCs w:val="20"/>
        </w:rPr>
        <w:t>.</w:t>
      </w:r>
      <w:commentRangeEnd w:id="74"/>
      <w:r w:rsidR="00357102">
        <w:rPr>
          <w:rStyle w:val="Refdecomentario"/>
        </w:rPr>
        <w:commentReference w:id="74"/>
      </w:r>
    </w:p>
    <w:p w:rsidR="00D76D7F" w:rsidP="00846854" w:rsidRDefault="009B62AE" w14:paraId="704B492C" w14:textId="77777777">
      <w:pPr>
        <w:ind w:firstLine="720"/>
        <w:jc w:val="both"/>
        <w:rPr>
          <w:i/>
          <w:color w:val="595959"/>
          <w:sz w:val="20"/>
          <w:szCs w:val="20"/>
        </w:rPr>
      </w:pPr>
      <w:commentRangeStart w:id="75"/>
      <w:r>
        <w:rPr>
          <w:i/>
          <w:color w:val="595959"/>
          <w:sz w:val="20"/>
          <w:szCs w:val="20"/>
        </w:rPr>
        <w:t>Imagen 3</w:t>
      </w:r>
      <w:commentRangeEnd w:id="75"/>
      <w:r w:rsidR="00BF7B52">
        <w:rPr>
          <w:rStyle w:val="Refdecomentario"/>
        </w:rPr>
        <w:commentReference w:id="75"/>
      </w:r>
    </w:p>
    <w:p w:rsidR="00D76D7F" w:rsidP="00846854" w:rsidRDefault="009B62AE" w14:paraId="13430237" w14:textId="60DDAE2C">
      <w:pPr>
        <w:jc w:val="both"/>
        <w:rPr>
          <w:sz w:val="20"/>
          <w:szCs w:val="20"/>
        </w:rPr>
      </w:pPr>
      <w:r>
        <w:rPr>
          <w:sz w:val="20"/>
          <w:szCs w:val="20"/>
        </w:rPr>
        <w:t xml:space="preserve">Es importante tener en cuenta que el margen de costura depende </w:t>
      </w:r>
      <w:r w:rsidR="00F44068">
        <w:rPr>
          <w:sz w:val="20"/>
          <w:szCs w:val="20"/>
        </w:rPr>
        <w:t>de</w:t>
      </w:r>
      <w:r>
        <w:rPr>
          <w:sz w:val="20"/>
          <w:szCs w:val="20"/>
        </w:rPr>
        <w:t>l 100% de la operación o el tipo de máquina, es decir</w:t>
      </w:r>
      <w:r w:rsidR="00F44068">
        <w:rPr>
          <w:sz w:val="20"/>
          <w:szCs w:val="20"/>
        </w:rPr>
        <w:t>,</w:t>
      </w:r>
      <w:r>
        <w:rPr>
          <w:sz w:val="20"/>
          <w:szCs w:val="20"/>
        </w:rPr>
        <w:t xml:space="preserve"> si en este caso se va a trabajar una costura francesa, el consumo o el margen de costura debe ser superior a 1cm, si se va a unir con cerradora de codo, </w:t>
      </w:r>
      <w:proofErr w:type="spellStart"/>
      <w:r>
        <w:rPr>
          <w:sz w:val="20"/>
          <w:szCs w:val="20"/>
        </w:rPr>
        <w:t>recubridora</w:t>
      </w:r>
      <w:proofErr w:type="spellEnd"/>
      <w:r>
        <w:rPr>
          <w:sz w:val="20"/>
          <w:szCs w:val="20"/>
        </w:rPr>
        <w:t>, fileteadora y demás requiere especificaciones diferentes en el margen de costura.</w:t>
      </w:r>
    </w:p>
    <w:p w:rsidR="00D76D7F" w:rsidP="00846854" w:rsidRDefault="009B62AE" w14:paraId="0CB8BABF" w14:textId="77777777">
      <w:pPr>
        <w:ind w:firstLine="720"/>
        <w:jc w:val="both"/>
        <w:rPr>
          <w:i/>
          <w:color w:val="595959"/>
          <w:sz w:val="20"/>
          <w:szCs w:val="20"/>
        </w:rPr>
      </w:pPr>
      <w:commentRangeStart w:id="76"/>
      <w:r>
        <w:rPr>
          <w:i/>
          <w:color w:val="595959"/>
          <w:sz w:val="20"/>
          <w:szCs w:val="20"/>
        </w:rPr>
        <w:t xml:space="preserve">Imagen </w:t>
      </w:r>
      <w:commentRangeStart w:id="77"/>
      <w:commentRangeStart w:id="78"/>
      <w:r>
        <w:rPr>
          <w:i/>
          <w:color w:val="595959"/>
          <w:sz w:val="20"/>
          <w:szCs w:val="20"/>
        </w:rPr>
        <w:t>4</w:t>
      </w:r>
      <w:commentRangeEnd w:id="77"/>
      <w:r w:rsidR="00C82ABE">
        <w:rPr>
          <w:rStyle w:val="Refdecomentario"/>
        </w:rPr>
        <w:commentReference w:id="77"/>
      </w:r>
      <w:commentRangeEnd w:id="78"/>
      <w:r w:rsidR="0066651A">
        <w:rPr>
          <w:rStyle w:val="Refdecomentario"/>
        </w:rPr>
        <w:commentReference w:id="78"/>
      </w:r>
      <w:r>
        <w:rPr>
          <w:i/>
          <w:color w:val="595959"/>
          <w:sz w:val="20"/>
          <w:szCs w:val="20"/>
        </w:rPr>
        <w:t>,5 y 6</w:t>
      </w:r>
      <w:commentRangeEnd w:id="76"/>
      <w:r w:rsidR="00BF7B52">
        <w:rPr>
          <w:rStyle w:val="Refdecomentario"/>
        </w:rPr>
        <w:commentReference w:id="76"/>
      </w:r>
    </w:p>
    <w:p w:rsidRPr="00BF7B52" w:rsidR="00BF7B52" w:rsidP="00BF7B52" w:rsidRDefault="0066651A" w14:paraId="2B3D9C40" w14:textId="12A48528">
      <w:pPr>
        <w:tabs>
          <w:tab w:val="left" w:pos="3190"/>
        </w:tabs>
        <w:rPr>
          <w:sz w:val="20"/>
          <w:szCs w:val="20"/>
        </w:rPr>
      </w:pPr>
      <w:r>
        <w:rPr>
          <w:noProof/>
          <w:sz w:val="20"/>
          <w:szCs w:val="20"/>
        </w:rPr>
        <mc:AlternateContent>
          <mc:Choice Requires="wps">
            <w:drawing>
              <wp:anchor distT="0" distB="0" distL="114300" distR="114300" simplePos="0" relativeHeight="251676672" behindDoc="0" locked="0" layoutInCell="1" allowOverlap="1" wp14:anchorId="4C94F838" wp14:editId="68E4975D">
                <wp:simplePos x="0" y="0"/>
                <wp:positionH relativeFrom="column">
                  <wp:posOffset>-8890</wp:posOffset>
                </wp:positionH>
                <wp:positionV relativeFrom="paragraph">
                  <wp:posOffset>157480</wp:posOffset>
                </wp:positionV>
                <wp:extent cx="6216650" cy="2038350"/>
                <wp:effectExtent l="57150" t="38100" r="50800" b="95250"/>
                <wp:wrapNone/>
                <wp:docPr id="1413084284" name="Rectángulo 15"/>
                <wp:cNvGraphicFramePr/>
                <a:graphic xmlns:a="http://schemas.openxmlformats.org/drawingml/2006/main">
                  <a:graphicData uri="http://schemas.microsoft.com/office/word/2010/wordprocessingShape">
                    <wps:wsp>
                      <wps:cNvSpPr/>
                      <wps:spPr>
                        <a:xfrm>
                          <a:off x="0" y="0"/>
                          <a:ext cx="6216650" cy="20383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C6C3EAD">
              <v:rect id="Rectángulo 15" style="position:absolute;margin-left:-.7pt;margin-top:12.4pt;width:489.5pt;height:160.5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1ECDE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">
                <v:shadow on="t" color="black" opacity="22937f" offset="0,.63889mm" origin=",.5"/>
              </v:rect>
            </w:pict>
          </mc:Fallback>
        </mc:AlternateContent>
      </w:r>
      <w:r w:rsidR="00BF7B52">
        <w:rPr>
          <w:sz w:val="20"/>
          <w:szCs w:val="20"/>
        </w:rPr>
        <w:tab/>
      </w:r>
    </w:p>
    <w:p w:rsidR="00BF7B52" w:rsidP="00BF7B52" w:rsidRDefault="00BF7B52" w14:paraId="575C949F" w14:textId="5961EDD0">
      <w:pPr>
        <w:jc w:val="both"/>
        <w:rPr>
          <w:i/>
          <w:color w:val="595959"/>
          <w:sz w:val="20"/>
          <w:szCs w:val="20"/>
        </w:rPr>
      </w:pPr>
      <w:r w:rsidRPr="00BF7B52">
        <w:rPr>
          <w:i/>
          <w:noProof/>
          <w:color w:val="595959"/>
          <w:sz w:val="20"/>
          <w:szCs w:val="20"/>
        </w:rPr>
        <w:drawing>
          <wp:inline distT="0" distB="0" distL="0" distR="0" wp14:anchorId="0186D5EE" wp14:editId="69F76DD2">
            <wp:extent cx="1642281" cy="2006600"/>
            <wp:effectExtent l="0" t="0" r="0" b="0"/>
            <wp:docPr id="432678367"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78367" name="Imagen 1" descr="Diagrama, Dibujo de ingeniería&#10;&#10;Descripción generada automáticamente"/>
                    <pic:cNvPicPr/>
                  </pic:nvPicPr>
                  <pic:blipFill>
                    <a:blip r:embed="rId29"/>
                    <a:stretch>
                      <a:fillRect/>
                    </a:stretch>
                  </pic:blipFill>
                  <pic:spPr>
                    <a:xfrm>
                      <a:off x="0" y="0"/>
                      <a:ext cx="1651949" cy="2018413"/>
                    </a:xfrm>
                    <a:prstGeom prst="rect">
                      <a:avLst/>
                    </a:prstGeom>
                  </pic:spPr>
                </pic:pic>
              </a:graphicData>
            </a:graphic>
          </wp:inline>
        </w:drawing>
      </w:r>
      <w:r>
        <w:rPr>
          <w:i/>
          <w:color w:val="595959"/>
          <w:sz w:val="20"/>
          <w:szCs w:val="20"/>
        </w:rPr>
        <w:t xml:space="preserve"> </w:t>
      </w:r>
      <w:r w:rsidRPr="00BF7B52">
        <w:rPr>
          <w:i/>
          <w:noProof/>
          <w:color w:val="595959"/>
          <w:sz w:val="20"/>
          <w:szCs w:val="20"/>
        </w:rPr>
        <w:drawing>
          <wp:inline distT="0" distB="0" distL="0" distR="0" wp14:anchorId="2BE3BDB1" wp14:editId="63FB4FD4">
            <wp:extent cx="1727200" cy="1969754"/>
            <wp:effectExtent l="0" t="0" r="6350" b="0"/>
            <wp:docPr id="36579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98707" name=""/>
                    <pic:cNvPicPr/>
                  </pic:nvPicPr>
                  <pic:blipFill>
                    <a:blip r:embed="rId30"/>
                    <a:stretch>
                      <a:fillRect/>
                    </a:stretch>
                  </pic:blipFill>
                  <pic:spPr>
                    <a:xfrm flipH="1">
                      <a:off x="0" y="0"/>
                      <a:ext cx="1742123" cy="1986772"/>
                    </a:xfrm>
                    <a:prstGeom prst="rect">
                      <a:avLst/>
                    </a:prstGeom>
                  </pic:spPr>
                </pic:pic>
              </a:graphicData>
            </a:graphic>
          </wp:inline>
        </w:drawing>
      </w:r>
      <w:r>
        <w:rPr>
          <w:i/>
          <w:color w:val="595959"/>
          <w:sz w:val="20"/>
          <w:szCs w:val="20"/>
        </w:rPr>
        <w:t xml:space="preserve"> </w:t>
      </w:r>
      <w:r w:rsidRPr="0066651A" w:rsidR="0066651A">
        <w:rPr>
          <w:i/>
          <w:noProof/>
          <w:color w:val="595959"/>
          <w:sz w:val="20"/>
          <w:szCs w:val="20"/>
        </w:rPr>
        <w:drawing>
          <wp:inline distT="0" distB="0" distL="0" distR="0" wp14:anchorId="7799E6AC" wp14:editId="5347542D">
            <wp:extent cx="2723476" cy="1970232"/>
            <wp:effectExtent l="0" t="0" r="1270" b="0"/>
            <wp:docPr id="206640790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07907" name="Imagen 1" descr="Imagen que contiene tabla&#10;&#10;Descripción generada automáticamente"/>
                    <pic:cNvPicPr/>
                  </pic:nvPicPr>
                  <pic:blipFill>
                    <a:blip r:embed="rId31"/>
                    <a:stretch>
                      <a:fillRect/>
                    </a:stretch>
                  </pic:blipFill>
                  <pic:spPr>
                    <a:xfrm>
                      <a:off x="0" y="0"/>
                      <a:ext cx="2755479" cy="1993383"/>
                    </a:xfrm>
                    <a:prstGeom prst="rect">
                      <a:avLst/>
                    </a:prstGeom>
                  </pic:spPr>
                </pic:pic>
              </a:graphicData>
            </a:graphic>
          </wp:inline>
        </w:drawing>
      </w:r>
    </w:p>
    <w:p w:rsidR="009B62AE" w:rsidP="00846854" w:rsidRDefault="009B62AE" w14:paraId="49090A19" w14:textId="77777777">
      <w:pPr>
        <w:jc w:val="both"/>
        <w:rPr>
          <w:i/>
          <w:sz w:val="20"/>
          <w:szCs w:val="20"/>
          <w:u w:val="single"/>
        </w:rPr>
      </w:pPr>
    </w:p>
    <w:p w:rsidRPr="004C5991" w:rsidR="00D76D7F" w:rsidP="00846854" w:rsidRDefault="009B62AE" w14:paraId="25E0DECC" w14:textId="10A87FDD">
      <w:pPr>
        <w:jc w:val="both"/>
        <w:rPr>
          <w:sz w:val="20"/>
          <w:szCs w:val="20"/>
          <w:highlight w:val="yellow"/>
        </w:rPr>
      </w:pPr>
      <w:commentRangeStart w:id="79"/>
      <w:r w:rsidRPr="005327A4">
        <w:rPr>
          <w:i/>
          <w:sz w:val="20"/>
          <w:szCs w:val="20"/>
          <w:highlight w:val="yellow"/>
          <w:u w:val="single"/>
        </w:rPr>
        <w:t>Señalización</w:t>
      </w:r>
      <w:r w:rsidRPr="005327A4">
        <w:rPr>
          <w:sz w:val="20"/>
          <w:szCs w:val="20"/>
          <w:highlight w:val="yellow"/>
        </w:rPr>
        <w:t xml:space="preserve">: </w:t>
      </w:r>
      <w:r w:rsidR="004C5991">
        <w:rPr>
          <w:sz w:val="20"/>
          <w:szCs w:val="20"/>
          <w:highlight w:val="yellow"/>
        </w:rPr>
        <w:t>l</w:t>
      </w:r>
      <w:r w:rsidRPr="005327A4">
        <w:rPr>
          <w:sz w:val="20"/>
          <w:szCs w:val="20"/>
          <w:highlight w:val="yellow"/>
        </w:rPr>
        <w:t>a señalización del plano y el molde debe ir de acuerdo con las especificaciones de diseño</w:t>
      </w:r>
      <w:r w:rsidR="00CF7F8F">
        <w:rPr>
          <w:sz w:val="20"/>
          <w:szCs w:val="20"/>
          <w:highlight w:val="yellow"/>
        </w:rPr>
        <w:t>;</w:t>
      </w:r>
      <w:r w:rsidRPr="005327A4">
        <w:rPr>
          <w:sz w:val="20"/>
          <w:szCs w:val="20"/>
          <w:highlight w:val="yellow"/>
        </w:rPr>
        <w:t xml:space="preserve"> la señalización </w:t>
      </w:r>
      <w:r w:rsidRPr="005327A4" w:rsidR="005327A4">
        <w:rPr>
          <w:sz w:val="20"/>
          <w:szCs w:val="20"/>
          <w:highlight w:val="yellow"/>
        </w:rPr>
        <w:t>incluye</w:t>
      </w:r>
      <w:r w:rsidRPr="005327A4">
        <w:rPr>
          <w:sz w:val="20"/>
          <w:szCs w:val="20"/>
          <w:highlight w:val="yellow"/>
        </w:rPr>
        <w:t xml:space="preserve"> </w:t>
      </w:r>
      <w:r w:rsidRPr="005327A4" w:rsidR="005327A4">
        <w:rPr>
          <w:sz w:val="20"/>
          <w:szCs w:val="20"/>
          <w:highlight w:val="yellow"/>
        </w:rPr>
        <w:t xml:space="preserve">nombre del diseño o referencia, </w:t>
      </w:r>
      <w:r w:rsidRPr="005327A4">
        <w:rPr>
          <w:sz w:val="20"/>
          <w:szCs w:val="20"/>
          <w:highlight w:val="yellow"/>
        </w:rPr>
        <w:t>el hilo de tela, piquetes</w:t>
      </w:r>
      <w:r w:rsidRPr="005327A4" w:rsidR="005327A4">
        <w:rPr>
          <w:sz w:val="20"/>
          <w:szCs w:val="20"/>
          <w:highlight w:val="yellow"/>
        </w:rPr>
        <w:t>, bolsillos</w:t>
      </w:r>
      <w:r w:rsidRPr="005327A4">
        <w:rPr>
          <w:sz w:val="20"/>
          <w:szCs w:val="20"/>
          <w:highlight w:val="yellow"/>
        </w:rPr>
        <w:t>,</w:t>
      </w:r>
      <w:r w:rsidRPr="005327A4" w:rsidR="005327A4">
        <w:rPr>
          <w:sz w:val="20"/>
          <w:szCs w:val="20"/>
          <w:highlight w:val="yellow"/>
        </w:rPr>
        <w:t xml:space="preserve"> nombre de la pieza, cantidad a </w:t>
      </w:r>
      <w:r w:rsidRPr="005327A4" w:rsidR="00357102">
        <w:rPr>
          <w:sz w:val="20"/>
          <w:szCs w:val="20"/>
          <w:highlight w:val="yellow"/>
        </w:rPr>
        <w:t>cortar</w:t>
      </w:r>
      <w:r w:rsidR="00CF7F8F">
        <w:rPr>
          <w:sz w:val="20"/>
          <w:szCs w:val="20"/>
          <w:highlight w:val="yellow"/>
        </w:rPr>
        <w:t>;</w:t>
      </w:r>
      <w:r w:rsidRPr="005327A4" w:rsidR="00357102">
        <w:rPr>
          <w:sz w:val="20"/>
          <w:szCs w:val="20"/>
          <w:highlight w:val="yellow"/>
        </w:rPr>
        <w:t xml:space="preserve"> la</w:t>
      </w:r>
      <w:r w:rsidRPr="005327A4">
        <w:rPr>
          <w:sz w:val="20"/>
          <w:szCs w:val="20"/>
          <w:highlight w:val="yellow"/>
        </w:rPr>
        <w:t xml:space="preserve"> señalización es la lectura a nivel general del molde</w:t>
      </w:r>
      <w:commentRangeEnd w:id="79"/>
      <w:r w:rsidR="00357102">
        <w:rPr>
          <w:rStyle w:val="Refdecomentario"/>
        </w:rPr>
        <w:commentReference w:id="79"/>
      </w:r>
      <w:r w:rsidRPr="005327A4">
        <w:rPr>
          <w:sz w:val="20"/>
          <w:szCs w:val="20"/>
          <w:highlight w:val="yellow"/>
        </w:rPr>
        <w:t>.</w:t>
      </w:r>
    </w:p>
    <w:p w:rsidR="00D76D7F" w:rsidP="00846854" w:rsidRDefault="009B62AE" w14:paraId="3ECFEE6F" w14:textId="77777777">
      <w:pPr>
        <w:ind w:firstLine="720"/>
        <w:jc w:val="both"/>
        <w:rPr>
          <w:i/>
          <w:color w:val="595959"/>
          <w:sz w:val="20"/>
          <w:szCs w:val="20"/>
        </w:rPr>
      </w:pPr>
      <w:commentRangeStart w:id="80"/>
      <w:commentRangeStart w:id="81"/>
      <w:r>
        <w:rPr>
          <w:i/>
          <w:color w:val="595959"/>
          <w:sz w:val="20"/>
          <w:szCs w:val="20"/>
        </w:rPr>
        <w:t xml:space="preserve">Imagen </w:t>
      </w:r>
      <w:commentRangeEnd w:id="80"/>
      <w:r w:rsidR="00C82ABE">
        <w:rPr>
          <w:rStyle w:val="Refdecomentario"/>
        </w:rPr>
        <w:commentReference w:id="80"/>
      </w:r>
      <w:commentRangeEnd w:id="81"/>
      <w:r w:rsidR="0066651A">
        <w:rPr>
          <w:rStyle w:val="Refdecomentario"/>
        </w:rPr>
        <w:commentReference w:id="81"/>
      </w:r>
      <w:r>
        <w:rPr>
          <w:i/>
          <w:color w:val="595959"/>
          <w:sz w:val="20"/>
          <w:szCs w:val="20"/>
        </w:rPr>
        <w:t>7</w:t>
      </w:r>
    </w:p>
    <w:p w:rsidR="0066651A" w:rsidP="0066651A" w:rsidRDefault="0066651A" w14:paraId="395195C4" w14:textId="77777777">
      <w:pPr>
        <w:jc w:val="both"/>
        <w:rPr>
          <w:i/>
          <w:color w:val="595959"/>
          <w:sz w:val="20"/>
          <w:szCs w:val="20"/>
        </w:rPr>
      </w:pPr>
    </w:p>
    <w:p w:rsidRPr="0066651A" w:rsidR="0066651A" w:rsidP="0066651A" w:rsidRDefault="0066651A" w14:paraId="05D26E02" w14:textId="5D07ED5A">
      <w:pPr>
        <w:jc w:val="both"/>
        <w:rPr>
          <w:iCs/>
          <w:color w:val="595959"/>
          <w:sz w:val="20"/>
          <w:szCs w:val="20"/>
        </w:rPr>
      </w:pPr>
      <w:commentRangeStart w:id="82"/>
      <w:r w:rsidRPr="0066651A">
        <w:rPr>
          <w:iCs/>
          <w:color w:val="595959"/>
          <w:sz w:val="20"/>
          <w:szCs w:val="20"/>
        </w:rPr>
        <w:t>En el siguiente video se presenta</w:t>
      </w:r>
      <w:r>
        <w:rPr>
          <w:iCs/>
          <w:color w:val="595959"/>
          <w:sz w:val="20"/>
          <w:szCs w:val="20"/>
        </w:rPr>
        <w:t xml:space="preserve"> de manera detallada, la manera de realizar el despiece de planos:</w:t>
      </w:r>
      <w:commentRangeEnd w:id="82"/>
      <w:r w:rsidR="00966CCF">
        <w:rPr>
          <w:rStyle w:val="Refdecomentario"/>
        </w:rPr>
        <w:commentReference w:id="82"/>
      </w:r>
    </w:p>
    <w:p w:rsidR="00D76D7F" w:rsidP="00846854" w:rsidRDefault="009B62AE" w14:paraId="49FAE640" w14:textId="396B2FE1">
      <w:pPr>
        <w:ind w:firstLine="284"/>
        <w:jc w:val="both"/>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.5 Despiece de planos</w:t>
      </w:r>
      <w:r w:rsidR="0066651A">
        <w:rPr>
          <w:i/>
          <w:color w:val="595959"/>
          <w:sz w:val="20"/>
          <w:szCs w:val="20"/>
        </w:rPr>
        <w:t xml:space="preserve"> </w:t>
      </w:r>
      <w:r w:rsidRPr="00D032AC" w:rsidR="0066651A">
        <w:rPr>
          <w:sz w:val="20"/>
          <w:szCs w:val="20"/>
        </w:rPr>
        <w:t>https://youtu.be/u0eiVcJAldI</w:t>
      </w:r>
    </w:p>
    <w:p w:rsidR="009B62AE" w:rsidP="00846854" w:rsidRDefault="009B62AE" w14:paraId="20F808D1" w14:textId="77777777">
      <w:pPr>
        <w:jc w:val="both"/>
        <w:rPr>
          <w:sz w:val="20"/>
          <w:szCs w:val="20"/>
        </w:rPr>
      </w:pPr>
    </w:p>
    <w:p w:rsidR="00D76D7F" w:rsidP="00846854" w:rsidRDefault="009B62AE" w14:paraId="395FFB7E" w14:textId="79EA6461">
      <w:pPr>
        <w:jc w:val="both"/>
        <w:rPr>
          <w:sz w:val="20"/>
          <w:szCs w:val="20"/>
        </w:rPr>
      </w:pPr>
      <w:r>
        <w:rPr>
          <w:sz w:val="20"/>
          <w:szCs w:val="20"/>
        </w:rPr>
        <w:t xml:space="preserve">Se debe tener en cuenta que las medidas implementadas o referenciadas en los videos son solo ejemplos y guías, cada plano o cada uno tendrá referencias diferentes, esto depende del tipo de trazo, </w:t>
      </w:r>
      <w:r w:rsidR="00892A5B">
        <w:rPr>
          <w:sz w:val="20"/>
          <w:szCs w:val="20"/>
        </w:rPr>
        <w:t xml:space="preserve">de </w:t>
      </w:r>
      <w:r>
        <w:rPr>
          <w:sz w:val="20"/>
          <w:szCs w:val="20"/>
        </w:rPr>
        <w:t xml:space="preserve">elementos o incluso </w:t>
      </w:r>
      <w:r w:rsidR="00892A5B">
        <w:rPr>
          <w:sz w:val="20"/>
          <w:szCs w:val="20"/>
        </w:rPr>
        <w:t>d</w:t>
      </w:r>
      <w:r>
        <w:rPr>
          <w:sz w:val="20"/>
          <w:szCs w:val="20"/>
        </w:rPr>
        <w:t>el tipo de lápiz que se trabaje, lo importante es siempre referenciar las medidas del cuadro de tallas y las fórmulas referenciadas.</w:t>
      </w:r>
    </w:p>
    <w:p w:rsidR="00846854" w:rsidP="00846854" w:rsidRDefault="00846854" w14:paraId="0D9BF7CB" w14:textId="337DD9EC">
      <w:pPr>
        <w:jc w:val="both"/>
        <w:rPr>
          <w:sz w:val="20"/>
          <w:szCs w:val="20"/>
        </w:rPr>
      </w:pPr>
    </w:p>
    <w:p w:rsidR="00846854" w:rsidP="00846854" w:rsidRDefault="00846854" w14:paraId="7E1E0EE5" w14:textId="622E5110">
      <w:pPr>
        <w:jc w:val="both"/>
        <w:rPr>
          <w:sz w:val="20"/>
          <w:szCs w:val="20"/>
        </w:rPr>
      </w:pPr>
    </w:p>
    <w:p w:rsidR="00846854" w:rsidP="00846854" w:rsidRDefault="00846854" w14:paraId="25E8C5FB" w14:textId="77777777">
      <w:pPr>
        <w:jc w:val="both"/>
        <w:rPr>
          <w:sz w:val="20"/>
          <w:szCs w:val="20"/>
        </w:rPr>
      </w:pPr>
    </w:p>
    <w:p w:rsidR="0066651A" w:rsidP="00846854" w:rsidRDefault="0066651A" w14:paraId="603FF7A2" w14:textId="77777777">
      <w:pPr>
        <w:jc w:val="both"/>
        <w:rPr>
          <w:sz w:val="20"/>
          <w:szCs w:val="20"/>
        </w:rPr>
      </w:pPr>
    </w:p>
    <w:p w:rsidR="00D76D7F" w:rsidRDefault="00D76D7F" w14:paraId="323FED3C" w14:textId="77777777">
      <w:pPr>
        <w:ind w:firstLine="284"/>
        <w:rPr>
          <w:sz w:val="20"/>
          <w:szCs w:val="20"/>
        </w:rPr>
      </w:pPr>
    </w:p>
    <w:p w:rsidR="00D76D7F" w:rsidRDefault="00C44E6E" w14:paraId="597CF62E" w14:textId="762188C9">
      <w:pPr>
        <w:rPr>
          <w:b/>
          <w:sz w:val="20"/>
          <w:szCs w:val="20"/>
        </w:rPr>
      </w:pPr>
      <w:r>
        <w:rPr>
          <w:b/>
          <w:sz w:val="20"/>
          <w:szCs w:val="20"/>
        </w:rPr>
        <w:t>1</w:t>
      </w:r>
      <w:r w:rsidR="009B62AE">
        <w:rPr>
          <w:b/>
          <w:sz w:val="20"/>
          <w:szCs w:val="20"/>
        </w:rPr>
        <w:t>.6 Trazo de prendas superiores</w:t>
      </w:r>
    </w:p>
    <w:p w:rsidR="00D76D7F" w:rsidRDefault="00D76D7F" w14:paraId="29FD2551" w14:textId="77777777">
      <w:pPr>
        <w:rPr>
          <w:sz w:val="20"/>
          <w:szCs w:val="20"/>
        </w:rPr>
      </w:pPr>
    </w:p>
    <w:p w:rsidR="000677DB" w:rsidP="00E042CD" w:rsidRDefault="009B62AE" w14:paraId="196A98EB" w14:textId="70A78701">
      <w:pPr>
        <w:jc w:val="both"/>
        <w:rPr>
          <w:sz w:val="20"/>
          <w:szCs w:val="20"/>
        </w:rPr>
      </w:pPr>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p>
    <w:p w:rsidR="000677DB" w:rsidRDefault="000677DB" w14:paraId="282665E7" w14:textId="77777777">
      <w:pPr>
        <w:rPr>
          <w:sz w:val="20"/>
          <w:szCs w:val="20"/>
        </w:rPr>
      </w:pPr>
    </w:p>
    <w:p w:rsidR="000677DB" w:rsidP="00331FB8" w:rsidRDefault="000677DB" w14:paraId="07FB0386" w14:textId="5D70518F">
      <w:pPr>
        <w:jc w:val="both"/>
        <w:rPr>
          <w:sz w:val="20"/>
          <w:szCs w:val="20"/>
        </w:rPr>
      </w:pPr>
      <w:r w:rsidRPr="00966CCF">
        <w:rPr>
          <w:sz w:val="20"/>
          <w:szCs w:val="20"/>
        </w:rPr>
        <w:t xml:space="preserve">En las prendas </w:t>
      </w:r>
      <w:r w:rsidRPr="00966CCF" w:rsidR="0021624E">
        <w:rPr>
          <w:sz w:val="20"/>
          <w:szCs w:val="20"/>
        </w:rPr>
        <w:t xml:space="preserve">de </w:t>
      </w:r>
      <w:r w:rsidRPr="00966CCF">
        <w:rPr>
          <w:sz w:val="20"/>
          <w:szCs w:val="20"/>
        </w:rPr>
        <w:t xml:space="preserve">la línea infantil </w:t>
      </w:r>
      <w:r w:rsidRPr="00966CCF" w:rsidR="00873718">
        <w:rPr>
          <w:sz w:val="20"/>
          <w:szCs w:val="20"/>
        </w:rPr>
        <w:t>existe gran variedad en</w:t>
      </w:r>
      <w:r w:rsidRPr="00966CCF">
        <w:rPr>
          <w:sz w:val="20"/>
          <w:szCs w:val="20"/>
        </w:rPr>
        <w:t xml:space="preserve"> los diseños</w:t>
      </w:r>
      <w:r w:rsidRPr="00966CCF" w:rsidR="00873718">
        <w:rPr>
          <w:sz w:val="20"/>
          <w:szCs w:val="20"/>
        </w:rPr>
        <w:t xml:space="preserve">, </w:t>
      </w:r>
      <w:commentRangeStart w:id="83"/>
      <w:r w:rsidRPr="00966CCF" w:rsidR="00873718">
        <w:rPr>
          <w:sz w:val="20"/>
          <w:szCs w:val="20"/>
        </w:rPr>
        <w:t>algunos conforme a la evolución de los años se mantienen y son especiales de un género como es el caso del vestido, prenda</w:t>
      </w:r>
      <w:r w:rsidRPr="00966CCF">
        <w:rPr>
          <w:sz w:val="20"/>
          <w:szCs w:val="20"/>
        </w:rPr>
        <w:t xml:space="preserve"> para niñas</w:t>
      </w:r>
      <w:commentRangeEnd w:id="83"/>
      <w:r w:rsidR="00B764B7">
        <w:rPr>
          <w:rStyle w:val="Refdecomentario"/>
        </w:rPr>
        <w:commentReference w:id="83"/>
      </w:r>
      <w:r w:rsidRPr="00966CCF" w:rsidR="004E1EE5">
        <w:rPr>
          <w:sz w:val="20"/>
          <w:szCs w:val="20"/>
        </w:rPr>
        <w:t>;</w:t>
      </w:r>
      <w:r w:rsidRPr="00966CCF">
        <w:rPr>
          <w:sz w:val="20"/>
          <w:szCs w:val="20"/>
        </w:rPr>
        <w:t xml:space="preserve"> pero </w:t>
      </w:r>
      <w:r w:rsidRPr="00966CCF" w:rsidR="00873718">
        <w:rPr>
          <w:sz w:val="20"/>
          <w:szCs w:val="20"/>
        </w:rPr>
        <w:t>conforme</w:t>
      </w:r>
      <w:r w:rsidRPr="00966CCF" w:rsidR="004E1EE5">
        <w:rPr>
          <w:sz w:val="20"/>
          <w:szCs w:val="20"/>
        </w:rPr>
        <w:t xml:space="preserve"> a</w:t>
      </w:r>
      <w:r w:rsidRPr="00966CCF" w:rsidR="00873718">
        <w:rPr>
          <w:sz w:val="20"/>
          <w:szCs w:val="20"/>
        </w:rPr>
        <w:t xml:space="preserve"> los</w:t>
      </w:r>
      <w:r w:rsidRPr="00966CCF">
        <w:rPr>
          <w:sz w:val="20"/>
          <w:szCs w:val="20"/>
        </w:rPr>
        <w:t xml:space="preserve"> cambios sociales se presentan prendas unisex, </w:t>
      </w:r>
      <w:r w:rsidRPr="00966CCF" w:rsidR="00873718">
        <w:rPr>
          <w:sz w:val="20"/>
          <w:szCs w:val="20"/>
        </w:rPr>
        <w:t>por lo</w:t>
      </w:r>
      <w:r w:rsidRPr="00966CCF">
        <w:rPr>
          <w:sz w:val="20"/>
          <w:szCs w:val="20"/>
        </w:rPr>
        <w:t xml:space="preserve"> cual cambia el uso</w:t>
      </w:r>
      <w:r w:rsidRPr="00966CCF" w:rsidR="00873718">
        <w:rPr>
          <w:sz w:val="20"/>
          <w:szCs w:val="20"/>
        </w:rPr>
        <w:t>,</w:t>
      </w:r>
      <w:r w:rsidRPr="00966CCF">
        <w:rPr>
          <w:sz w:val="20"/>
          <w:szCs w:val="20"/>
        </w:rPr>
        <w:t xml:space="preserve"> y a su vez</w:t>
      </w:r>
      <w:r w:rsidRPr="00966CCF" w:rsidR="00873718">
        <w:rPr>
          <w:sz w:val="20"/>
          <w:szCs w:val="20"/>
        </w:rPr>
        <w:t xml:space="preserve"> incide en</w:t>
      </w:r>
      <w:r w:rsidRPr="00966CCF">
        <w:rPr>
          <w:sz w:val="20"/>
          <w:szCs w:val="20"/>
        </w:rPr>
        <w:t xml:space="preserve"> el desarrollo del </w:t>
      </w:r>
      <w:r w:rsidRPr="00966CCF" w:rsidR="00873718">
        <w:rPr>
          <w:sz w:val="20"/>
          <w:szCs w:val="20"/>
        </w:rPr>
        <w:t>patronaje</w:t>
      </w:r>
      <w:r w:rsidRPr="00966CCF">
        <w:rPr>
          <w:sz w:val="20"/>
          <w:szCs w:val="20"/>
        </w:rPr>
        <w:t>.</w:t>
      </w:r>
      <w:r w:rsidRPr="00966CCF" w:rsidR="00873718">
        <w:rPr>
          <w:sz w:val="20"/>
          <w:szCs w:val="20"/>
        </w:rPr>
        <w:t xml:space="preserve"> Para el trazo de prendas superiores infantiles se debe analizar aspectos como el </w:t>
      </w:r>
      <w:r w:rsidRPr="00966CCF" w:rsidR="00873718">
        <w:rPr>
          <w:i/>
          <w:iCs/>
          <w:sz w:val="20"/>
          <w:szCs w:val="20"/>
        </w:rPr>
        <w:t xml:space="preserve">confort </w:t>
      </w:r>
      <w:r w:rsidRPr="00966CCF" w:rsidR="00873718">
        <w:rPr>
          <w:sz w:val="20"/>
          <w:szCs w:val="20"/>
        </w:rPr>
        <w:t xml:space="preserve">a generar y el nivel de protección, contemplando la necesidad de aplicar largos, desahogos, cuellos o escotes y sistemas de cierre acordes </w:t>
      </w:r>
      <w:r w:rsidRPr="00966CCF" w:rsidR="00BC5A27">
        <w:rPr>
          <w:sz w:val="20"/>
          <w:szCs w:val="20"/>
        </w:rPr>
        <w:t>para</w:t>
      </w:r>
      <w:r w:rsidRPr="00966CCF" w:rsidR="00873718">
        <w:rPr>
          <w:sz w:val="20"/>
          <w:szCs w:val="20"/>
        </w:rPr>
        <w:t xml:space="preserve"> cubrir dichas necesidades.</w:t>
      </w:r>
    </w:p>
    <w:p w:rsidR="00D76D7F" w:rsidP="00D926A5" w:rsidRDefault="009B62AE" w14:paraId="6F8D6FC3" w14:textId="6D5667DE">
      <w:pPr>
        <w:jc w:val="both"/>
        <w:rPr>
          <w:sz w:val="20"/>
          <w:szCs w:val="20"/>
        </w:rPr>
      </w:pPr>
      <w:r>
        <w:rPr>
          <w:sz w:val="20"/>
          <w:szCs w:val="20"/>
        </w:rPr>
        <w:br/>
      </w:r>
      <w:r>
        <w:rPr>
          <w:sz w:val="20"/>
          <w:szCs w:val="20"/>
        </w:rPr>
        <w:t xml:space="preserve">Para el desarrollo del trazo de prendas superiores se trabajarán </w:t>
      </w:r>
      <w:r w:rsidR="00AD0ACA">
        <w:rPr>
          <w:sz w:val="20"/>
          <w:szCs w:val="20"/>
        </w:rPr>
        <w:t>tres</w:t>
      </w:r>
      <w:r>
        <w:rPr>
          <w:sz w:val="20"/>
          <w:szCs w:val="20"/>
        </w:rPr>
        <w:t xml:space="preserve"> imágenes de referencia, en las cuales podrá identificar </w:t>
      </w:r>
      <w:r w:rsidR="00D926A5">
        <w:rPr>
          <w:sz w:val="20"/>
          <w:szCs w:val="20"/>
        </w:rPr>
        <w:t>dos</w:t>
      </w:r>
      <w:r>
        <w:rPr>
          <w:sz w:val="20"/>
          <w:szCs w:val="20"/>
        </w:rPr>
        <w:t xml:space="preserve"> prendas para niña y </w:t>
      </w:r>
      <w:r w:rsidR="00D926A5">
        <w:rPr>
          <w:sz w:val="20"/>
          <w:szCs w:val="20"/>
        </w:rPr>
        <w:t>una</w:t>
      </w:r>
      <w:r>
        <w:rPr>
          <w:sz w:val="20"/>
          <w:szCs w:val="20"/>
        </w:rPr>
        <w:t xml:space="preserve"> prenda para niño, la finalidad del ejercicio es poder comparar de qué manera se puede implementar el básico</w:t>
      </w:r>
      <w:r w:rsidR="00D926A5">
        <w:rPr>
          <w:sz w:val="20"/>
          <w:szCs w:val="20"/>
        </w:rPr>
        <w:t xml:space="preserve">, </w:t>
      </w:r>
      <w:r>
        <w:rPr>
          <w:sz w:val="20"/>
          <w:szCs w:val="20"/>
        </w:rPr>
        <w:t>llevándolo hacia cualquier tipo de prenda.</w:t>
      </w:r>
    </w:p>
    <w:commentRangeStart w:id="84"/>
    <w:p w:rsidR="00B764B7" w:rsidP="00D926A5" w:rsidRDefault="00B764B7" w14:paraId="170C405F" w14:textId="57A16B17">
      <w:pPr>
        <w:jc w:val="both"/>
        <w:rPr>
          <w:sz w:val="20"/>
          <w:szCs w:val="20"/>
        </w:rPr>
      </w:pPr>
      <w:r>
        <w:rPr>
          <w:noProof/>
          <w:sz w:val="20"/>
          <w:szCs w:val="20"/>
        </w:rPr>
        <mc:AlternateContent>
          <mc:Choice Requires="wps">
            <w:drawing>
              <wp:anchor distT="0" distB="0" distL="114300" distR="114300" simplePos="0" relativeHeight="251677696" behindDoc="0" locked="0" layoutInCell="1" allowOverlap="1" wp14:anchorId="66962E90" wp14:editId="6D0CA46C">
                <wp:simplePos x="0" y="0"/>
                <wp:positionH relativeFrom="column">
                  <wp:posOffset>-21590</wp:posOffset>
                </wp:positionH>
                <wp:positionV relativeFrom="paragraph">
                  <wp:posOffset>131445</wp:posOffset>
                </wp:positionV>
                <wp:extent cx="3086100" cy="3987800"/>
                <wp:effectExtent l="57150" t="38100" r="57150" b="88900"/>
                <wp:wrapNone/>
                <wp:docPr id="710550250" name="Rectángulo 20"/>
                <wp:cNvGraphicFramePr/>
                <a:graphic xmlns:a="http://schemas.openxmlformats.org/drawingml/2006/main">
                  <a:graphicData uri="http://schemas.microsoft.com/office/word/2010/wordprocessingShape">
                    <wps:wsp>
                      <wps:cNvSpPr/>
                      <wps:spPr>
                        <a:xfrm>
                          <a:off x="0" y="0"/>
                          <a:ext cx="3086100" cy="3987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525C0A6">
              <v:rect id="Rectángulo 20" style="position:absolute;margin-left:-1.7pt;margin-top:10.35pt;width:243pt;height:314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8C016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">
                <v:shadow on="t" color="black" opacity="22937f" offset="0,.63889mm" origin=",.5"/>
              </v:rect>
            </w:pict>
          </mc:Fallback>
        </mc:AlternateContent>
      </w:r>
      <w:commentRangeEnd w:id="84"/>
      <w:r w:rsidR="00795783">
        <w:rPr>
          <w:rStyle w:val="Refdecomentario"/>
        </w:rPr>
        <w:commentReference w:id="84"/>
      </w:r>
    </w:p>
    <w:p w:rsidR="009B62AE" w:rsidRDefault="00B764B7" w14:paraId="041213C9" w14:textId="493F42FD">
      <w:pPr>
        <w:rPr>
          <w:sz w:val="20"/>
          <w:szCs w:val="20"/>
          <w:highlight w:val="yellow"/>
        </w:rPr>
      </w:pPr>
      <w:r>
        <w:rPr>
          <w:noProof/>
          <w:sz w:val="20"/>
          <w:szCs w:val="20"/>
          <w:highlight w:val="yellow"/>
        </w:rPr>
        <w:drawing>
          <wp:inline distT="0" distB="0" distL="0" distR="0" wp14:anchorId="775BFFE9" wp14:editId="5C58DE97">
            <wp:extent cx="3053080" cy="1907036"/>
            <wp:effectExtent l="0" t="0" r="0" b="0"/>
            <wp:docPr id="15274486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8707" cy="1923043"/>
                    </a:xfrm>
                    <a:prstGeom prst="rect">
                      <a:avLst/>
                    </a:prstGeom>
                    <a:noFill/>
                  </pic:spPr>
                </pic:pic>
              </a:graphicData>
            </a:graphic>
          </wp:inline>
        </w:drawing>
      </w:r>
    </w:p>
    <w:p w:rsidR="00B764B7" w:rsidRDefault="00B764B7" w14:paraId="61833142" w14:textId="33016FAD">
      <w:pPr>
        <w:rPr>
          <w:sz w:val="20"/>
          <w:szCs w:val="20"/>
          <w:highlight w:val="yellow"/>
        </w:rPr>
      </w:pPr>
      <w:r>
        <w:rPr>
          <w:noProof/>
          <w:sz w:val="20"/>
          <w:szCs w:val="20"/>
          <w:highlight w:val="yellow"/>
        </w:rPr>
        <w:drawing>
          <wp:inline distT="0" distB="0" distL="0" distR="0" wp14:anchorId="2D6D62EE" wp14:editId="6E4EB3E9">
            <wp:extent cx="1491232" cy="1987550"/>
            <wp:effectExtent l="0" t="0" r="0" b="0"/>
            <wp:docPr id="64897824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8495" cy="2010558"/>
                    </a:xfrm>
                    <a:prstGeom prst="rect">
                      <a:avLst/>
                    </a:prstGeom>
                    <a:noFill/>
                  </pic:spPr>
                </pic:pic>
              </a:graphicData>
            </a:graphic>
          </wp:inline>
        </w:drawing>
      </w:r>
      <w:r>
        <w:rPr>
          <w:sz w:val="20"/>
          <w:szCs w:val="20"/>
          <w:highlight w:val="yellow"/>
        </w:rPr>
        <w:t xml:space="preserve"> </w:t>
      </w:r>
      <w:r>
        <w:rPr>
          <w:noProof/>
        </w:rPr>
        <w:drawing>
          <wp:inline distT="0" distB="0" distL="0" distR="0" wp14:anchorId="52FC305C" wp14:editId="06BBD107">
            <wp:extent cx="1504950" cy="2005109"/>
            <wp:effectExtent l="0" t="0" r="0" b="0"/>
            <wp:docPr id="1047645011" name="Imagen 19" descr="Imagen que contiene ropa, vestido, mameluco, camis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5011" name="Imagen 19" descr="Imagen que contiene ropa, vestido, mameluco, camiset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16621" cy="2020659"/>
                    </a:xfrm>
                    <a:prstGeom prst="rect">
                      <a:avLst/>
                    </a:prstGeom>
                    <a:noFill/>
                    <a:ln>
                      <a:noFill/>
                    </a:ln>
                  </pic:spPr>
                </pic:pic>
              </a:graphicData>
            </a:graphic>
          </wp:inline>
        </w:drawing>
      </w:r>
    </w:p>
    <w:p w:rsidR="00795783" w:rsidRDefault="00795783" w14:paraId="371C964D" w14:textId="77777777">
      <w:pPr>
        <w:rPr>
          <w:sz w:val="20"/>
          <w:szCs w:val="20"/>
          <w:highlight w:val="yellow"/>
        </w:rPr>
      </w:pPr>
    </w:p>
    <w:p w:rsidRPr="00795783" w:rsidR="00795783" w:rsidRDefault="00795783" w14:paraId="58EFFC81" w14:textId="4687BF7E">
      <w:pPr>
        <w:rPr>
          <w:sz w:val="20"/>
          <w:szCs w:val="20"/>
        </w:rPr>
      </w:pPr>
      <w:commentRangeStart w:id="85"/>
      <w:r w:rsidRPr="00795783">
        <w:rPr>
          <w:sz w:val="20"/>
          <w:szCs w:val="20"/>
        </w:rPr>
        <w:t>En el siguiente video se presenta de manera detallada la forma en que se debe realizar el trazo de las prendas superiores, basándose en prendas de vestir infantiles:</w:t>
      </w:r>
      <w:commentRangeEnd w:id="85"/>
      <w:r>
        <w:rPr>
          <w:rStyle w:val="Refdecomentario"/>
        </w:rPr>
        <w:commentReference w:id="85"/>
      </w:r>
    </w:p>
    <w:p w:rsidRPr="00B8568C" w:rsidR="00795783" w:rsidRDefault="00795783" w14:paraId="67F7F6AC" w14:textId="77777777">
      <w:pPr>
        <w:rPr>
          <w:sz w:val="20"/>
          <w:szCs w:val="20"/>
          <w:highlight w:val="yellow"/>
        </w:rPr>
      </w:pPr>
    </w:p>
    <w:p w:rsidR="00D76D7F" w:rsidP="009B62AE" w:rsidRDefault="009B62AE" w14:paraId="74EB3D34" w14:textId="70CAEF9C">
      <w:pPr>
        <w:ind w:firstLine="284"/>
        <w:jc w:val="both"/>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.6 Trazo de prendas superiores</w:t>
      </w:r>
      <w:r w:rsidR="00795783">
        <w:rPr>
          <w:i/>
          <w:color w:val="595959"/>
          <w:sz w:val="20"/>
          <w:szCs w:val="20"/>
        </w:rPr>
        <w:t xml:space="preserve">: </w:t>
      </w:r>
      <w:hyperlink w:history="1" r:id="rId35">
        <w:r w:rsidRPr="00206466" w:rsidR="00795783">
          <w:rPr>
            <w:rStyle w:val="Hipervnculo"/>
            <w:i/>
            <w:sz w:val="20"/>
            <w:szCs w:val="20"/>
          </w:rPr>
          <w:t>https://youtu.be/X4LLIHW3dLo</w:t>
        </w:r>
      </w:hyperlink>
    </w:p>
    <w:p w:rsidR="00795783" w:rsidP="009B62AE" w:rsidRDefault="00795783" w14:paraId="46B74B2E" w14:textId="77777777">
      <w:pPr>
        <w:ind w:firstLine="284"/>
        <w:jc w:val="both"/>
        <w:rPr>
          <w:i/>
          <w:color w:val="595959"/>
          <w:sz w:val="20"/>
          <w:szCs w:val="20"/>
        </w:rPr>
      </w:pPr>
    </w:p>
    <w:p w:rsidR="00795783" w:rsidP="009B62AE" w:rsidRDefault="00795783" w14:paraId="4C4471E5" w14:textId="77777777">
      <w:pPr>
        <w:ind w:firstLine="284"/>
        <w:jc w:val="both"/>
        <w:rPr>
          <w:i/>
          <w:color w:val="595959"/>
          <w:sz w:val="20"/>
          <w:szCs w:val="20"/>
        </w:rPr>
      </w:pPr>
    </w:p>
    <w:p w:rsidR="00D76D7F" w:rsidRDefault="00D76D7F" w14:paraId="042886B6" w14:textId="77777777">
      <w:pPr>
        <w:ind w:firstLine="284"/>
        <w:rPr>
          <w:i/>
          <w:color w:val="595959"/>
          <w:sz w:val="20"/>
          <w:szCs w:val="20"/>
        </w:rPr>
      </w:pPr>
    </w:p>
    <w:p w:rsidR="00D76D7F" w:rsidRDefault="00C44E6E" w14:paraId="21C49D1B" w14:textId="29F029D9">
      <w:pPr>
        <w:rPr>
          <w:b/>
          <w:sz w:val="20"/>
          <w:szCs w:val="20"/>
        </w:rPr>
      </w:pPr>
      <w:r>
        <w:rPr>
          <w:b/>
          <w:sz w:val="20"/>
          <w:szCs w:val="20"/>
        </w:rPr>
        <w:t>1</w:t>
      </w:r>
      <w:r w:rsidR="009B62AE">
        <w:rPr>
          <w:b/>
          <w:sz w:val="20"/>
          <w:szCs w:val="20"/>
        </w:rPr>
        <w:t xml:space="preserve">.7 Trazo de prendas </w:t>
      </w:r>
      <w:r w:rsidR="006B39C4">
        <w:rPr>
          <w:b/>
          <w:sz w:val="20"/>
          <w:szCs w:val="20"/>
        </w:rPr>
        <w:t>i</w:t>
      </w:r>
      <w:r w:rsidR="009B62AE">
        <w:rPr>
          <w:b/>
          <w:sz w:val="20"/>
          <w:szCs w:val="20"/>
        </w:rPr>
        <w:t xml:space="preserve">nferiores – </w:t>
      </w:r>
      <w:r w:rsidR="006B39C4">
        <w:rPr>
          <w:b/>
          <w:sz w:val="20"/>
          <w:szCs w:val="20"/>
        </w:rPr>
        <w:t>f</w:t>
      </w:r>
      <w:r w:rsidR="009B62AE">
        <w:rPr>
          <w:b/>
          <w:sz w:val="20"/>
          <w:szCs w:val="20"/>
        </w:rPr>
        <w:t>aldas</w:t>
      </w:r>
    </w:p>
    <w:p w:rsidR="009B62AE" w:rsidRDefault="009B62AE" w14:paraId="1AD6A5C9" w14:textId="77777777">
      <w:pPr>
        <w:rPr>
          <w:sz w:val="20"/>
          <w:szCs w:val="20"/>
        </w:rPr>
      </w:pPr>
    </w:p>
    <w:p w:rsidR="004D6A75" w:rsidP="004D6A75" w:rsidRDefault="009B62AE" w14:paraId="2CECB04C" w14:textId="7D823B5A">
      <w:pPr>
        <w:jc w:val="both"/>
        <w:rPr>
          <w:sz w:val="20"/>
          <w:szCs w:val="20"/>
        </w:rPr>
      </w:pPr>
      <w:commentRangeStart w:id="86"/>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commentRangeEnd w:id="86"/>
      <w:r w:rsidR="00795783">
        <w:rPr>
          <w:rStyle w:val="Refdecomentario"/>
        </w:rPr>
        <w:commentReference w:id="86"/>
      </w:r>
    </w:p>
    <w:p w:rsidR="005C72CC" w:rsidP="004D6A75" w:rsidRDefault="005C72CC" w14:paraId="7E1C55BB" w14:textId="77777777">
      <w:pPr>
        <w:jc w:val="both"/>
        <w:rPr>
          <w:sz w:val="20"/>
          <w:szCs w:val="20"/>
        </w:rPr>
      </w:pPr>
    </w:p>
    <w:p w:rsidR="0021624E" w:rsidP="004D6A75" w:rsidRDefault="009B62AE" w14:paraId="4B418AAB" w14:textId="23E8BB1C">
      <w:pPr>
        <w:jc w:val="both"/>
        <w:rPr>
          <w:sz w:val="20"/>
          <w:szCs w:val="20"/>
        </w:rPr>
      </w:pPr>
      <w:r>
        <w:rPr>
          <w:sz w:val="20"/>
          <w:szCs w:val="20"/>
        </w:rPr>
        <w:t xml:space="preserve">Para el desarrollo del trazo de prendas inferiores </w:t>
      </w:r>
      <w:r w:rsidR="00795783">
        <w:rPr>
          <w:sz w:val="20"/>
          <w:szCs w:val="20"/>
        </w:rPr>
        <w:t>–</w:t>
      </w:r>
      <w:r>
        <w:rPr>
          <w:sz w:val="20"/>
          <w:szCs w:val="20"/>
        </w:rPr>
        <w:t xml:space="preserve"> falda</w:t>
      </w:r>
      <w:commentRangeStart w:id="87"/>
      <w:r w:rsidR="00795783">
        <w:rPr>
          <w:sz w:val="20"/>
          <w:szCs w:val="20"/>
        </w:rPr>
        <w:t>,</w:t>
      </w:r>
      <w:commentRangeEnd w:id="87"/>
      <w:r w:rsidR="00795783">
        <w:rPr>
          <w:rStyle w:val="Refdecomentario"/>
        </w:rPr>
        <w:commentReference w:id="87"/>
      </w:r>
      <w:r>
        <w:rPr>
          <w:sz w:val="20"/>
          <w:szCs w:val="20"/>
        </w:rPr>
        <w:t xml:space="preserve"> se trabajarán </w:t>
      </w:r>
      <w:r w:rsidR="00AD0ACA">
        <w:rPr>
          <w:sz w:val="20"/>
          <w:szCs w:val="20"/>
        </w:rPr>
        <w:t>tres</w:t>
      </w:r>
      <w:r>
        <w:rPr>
          <w:sz w:val="20"/>
          <w:szCs w:val="20"/>
        </w:rPr>
        <w:t xml:space="preserve"> imágenes de referencia, sobre estas imágenes se identifican diferentes tipos de pretinas, vuelos y amplitudes.</w:t>
      </w:r>
      <w:r w:rsidR="0021624E">
        <w:rPr>
          <w:sz w:val="20"/>
          <w:szCs w:val="20"/>
        </w:rPr>
        <w:t xml:space="preserve"> </w:t>
      </w:r>
      <w:commentRangeStart w:id="88"/>
      <w:r w:rsidRPr="002E0432" w:rsidR="0021624E">
        <w:rPr>
          <w:sz w:val="20"/>
          <w:szCs w:val="20"/>
          <w:highlight w:val="yellow"/>
        </w:rPr>
        <w:t>As</w:t>
      </w:r>
      <w:r w:rsidR="00C26881">
        <w:rPr>
          <w:sz w:val="20"/>
          <w:szCs w:val="20"/>
          <w:highlight w:val="yellow"/>
        </w:rPr>
        <w:t>i</w:t>
      </w:r>
      <w:r w:rsidRPr="002E0432" w:rsidR="0021624E">
        <w:rPr>
          <w:sz w:val="20"/>
          <w:szCs w:val="20"/>
          <w:highlight w:val="yellow"/>
        </w:rPr>
        <w:t xml:space="preserve">mismo </w:t>
      </w:r>
      <w:r w:rsidRPr="002E0432" w:rsidR="002E0432">
        <w:rPr>
          <w:sz w:val="20"/>
          <w:szCs w:val="20"/>
          <w:highlight w:val="yellow"/>
        </w:rPr>
        <w:t>tener en cuenta complementos como bolsillos, tapas y el sistema de cierre adecuado para cumplir su función, sin generar dificultades en el uso por parte del infante.</w:t>
      </w:r>
      <w:commentRangeEnd w:id="88"/>
      <w:r w:rsidR="002E0432">
        <w:rPr>
          <w:rStyle w:val="Refdecomentario"/>
        </w:rPr>
        <w:commentReference w:id="88"/>
      </w:r>
    </w:p>
    <w:p w:rsidR="009B62AE" w:rsidRDefault="009B62AE" w14:paraId="7CF30820" w14:textId="77777777">
      <w:pPr>
        <w:rPr>
          <w:sz w:val="20"/>
          <w:szCs w:val="20"/>
        </w:rPr>
      </w:pPr>
    </w:p>
    <w:p w:rsidR="00AB30DC" w:rsidRDefault="00AB30DC" w14:paraId="2C989139" w14:textId="2A3F7C4C">
      <w:pPr>
        <w:rPr>
          <w:sz w:val="20"/>
          <w:szCs w:val="20"/>
        </w:rPr>
      </w:pPr>
      <w:r>
        <w:rPr>
          <w:sz w:val="20"/>
          <w:szCs w:val="20"/>
        </w:rPr>
        <w:t>Falda sin pretina- falso</w:t>
      </w:r>
    </w:p>
    <w:p w:rsidR="00AB30DC" w:rsidRDefault="00AB30DC" w14:paraId="17173837" w14:textId="56A241A3">
      <w:pPr>
        <w:rPr>
          <w:sz w:val="20"/>
          <w:szCs w:val="20"/>
        </w:rPr>
      </w:pPr>
      <w:commentRangeStart w:id="89"/>
      <w:r>
        <w:rPr>
          <w:noProof/>
          <w:sz w:val="20"/>
          <w:szCs w:val="20"/>
        </w:rPr>
        <w:drawing>
          <wp:inline distT="0" distB="0" distL="0" distR="0" wp14:anchorId="1D1E07A4" wp14:editId="50742883">
            <wp:extent cx="1195842" cy="1593850"/>
            <wp:effectExtent l="0" t="0" r="4445" b="6350"/>
            <wp:docPr id="196470872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9287" cy="1611769"/>
                    </a:xfrm>
                    <a:prstGeom prst="rect">
                      <a:avLst/>
                    </a:prstGeom>
                    <a:noFill/>
                  </pic:spPr>
                </pic:pic>
              </a:graphicData>
            </a:graphic>
          </wp:inline>
        </w:drawing>
      </w:r>
      <w:commentRangeEnd w:id="89"/>
      <w:r>
        <w:rPr>
          <w:rStyle w:val="Refdecomentario"/>
        </w:rPr>
        <w:commentReference w:id="89"/>
      </w:r>
    </w:p>
    <w:p w:rsidR="007847BF" w:rsidRDefault="007847BF" w14:paraId="5695C45C" w14:textId="6F92EF18">
      <w:pPr>
        <w:rPr>
          <w:sz w:val="20"/>
          <w:szCs w:val="20"/>
        </w:rPr>
      </w:pPr>
    </w:p>
    <w:p w:rsidR="00AB30DC" w:rsidP="00AB30DC" w:rsidRDefault="0090108F" w14:paraId="738FA6DF" w14:textId="5E2CC316">
      <w:pPr>
        <w:rPr>
          <w:sz w:val="20"/>
          <w:szCs w:val="20"/>
        </w:rPr>
      </w:pPr>
      <w:r>
        <w:rPr>
          <w:noProof/>
          <w:sz w:val="20"/>
          <w:szCs w:val="20"/>
        </w:rPr>
        <mc:AlternateContent>
          <mc:Choice Requires="wps">
            <w:drawing>
              <wp:anchor distT="0" distB="0" distL="114300" distR="114300" simplePos="0" relativeHeight="251680768" behindDoc="0" locked="0" layoutInCell="1" allowOverlap="1" wp14:anchorId="6F739351" wp14:editId="087818DB">
                <wp:simplePos x="0" y="0"/>
                <wp:positionH relativeFrom="column">
                  <wp:posOffset>-34290</wp:posOffset>
                </wp:positionH>
                <wp:positionV relativeFrom="paragraph">
                  <wp:posOffset>137160</wp:posOffset>
                </wp:positionV>
                <wp:extent cx="2882900" cy="1898650"/>
                <wp:effectExtent l="57150" t="38100" r="50800" b="101600"/>
                <wp:wrapNone/>
                <wp:docPr id="894275075" name="Rectángulo 28"/>
                <wp:cNvGraphicFramePr/>
                <a:graphic xmlns:a="http://schemas.openxmlformats.org/drawingml/2006/main">
                  <a:graphicData uri="http://schemas.microsoft.com/office/word/2010/wordprocessingShape">
                    <wps:wsp>
                      <wps:cNvSpPr/>
                      <wps:spPr>
                        <a:xfrm>
                          <a:off x="0" y="0"/>
                          <a:ext cx="2882900" cy="18986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5407067">
              <v:rect id="Rectángulo 28" style="position:absolute;margin-left:-2.7pt;margin-top:10.8pt;width:227pt;height:14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4B77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">
                <v:shadow on="t" color="black" opacity="22937f" offset="0,.63889mm" origin=",.5"/>
              </v:rect>
            </w:pict>
          </mc:Fallback>
        </mc:AlternateContent>
      </w:r>
      <w:r w:rsidR="00AB30DC">
        <w:rPr>
          <w:sz w:val="20"/>
          <w:szCs w:val="20"/>
        </w:rPr>
        <w:t>Pretina recta</w:t>
      </w:r>
    </w:p>
    <w:p w:rsidR="00AB30DC" w:rsidRDefault="007847BF" w14:paraId="23525FD4" w14:textId="72345EFB">
      <w:pPr>
        <w:rPr>
          <w:sz w:val="20"/>
          <w:szCs w:val="20"/>
        </w:rPr>
      </w:pPr>
      <w:commentRangeStart w:id="90"/>
      <w:r>
        <w:rPr>
          <w:noProof/>
          <w:sz w:val="20"/>
          <w:szCs w:val="20"/>
        </w:rPr>
        <w:drawing>
          <wp:inline distT="0" distB="0" distL="0" distR="0" wp14:anchorId="1C5BD427" wp14:editId="542B59FD">
            <wp:extent cx="1219200" cy="1828800"/>
            <wp:effectExtent l="0" t="0" r="0" b="0"/>
            <wp:docPr id="15170725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23285" cy="1834927"/>
                    </a:xfrm>
                    <a:prstGeom prst="rect">
                      <a:avLst/>
                    </a:prstGeom>
                    <a:noFill/>
                  </pic:spPr>
                </pic:pic>
              </a:graphicData>
            </a:graphic>
          </wp:inline>
        </w:drawing>
      </w:r>
      <w:commentRangeEnd w:id="90"/>
      <w:r>
        <w:rPr>
          <w:rStyle w:val="Refdecomentario"/>
        </w:rPr>
        <w:commentReference w:id="90"/>
      </w:r>
      <w:r w:rsidRPr="0090108F" w:rsidR="0090108F">
        <w:t xml:space="preserve"> </w:t>
      </w:r>
      <w:r w:rsidR="0090108F">
        <w:rPr>
          <w:noProof/>
        </w:rPr>
        <w:drawing>
          <wp:inline distT="0" distB="0" distL="0" distR="0" wp14:anchorId="32DF6FB7" wp14:editId="4CDED0E9">
            <wp:extent cx="1377950" cy="1822651"/>
            <wp:effectExtent l="0" t="0" r="0" b="6350"/>
            <wp:docPr id="61869096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92084" cy="1841346"/>
                    </a:xfrm>
                    <a:prstGeom prst="rect">
                      <a:avLst/>
                    </a:prstGeom>
                    <a:noFill/>
                  </pic:spPr>
                </pic:pic>
              </a:graphicData>
            </a:graphic>
          </wp:inline>
        </w:drawing>
      </w:r>
    </w:p>
    <w:p w:rsidR="007847BF" w:rsidRDefault="007847BF" w14:paraId="32F3037C" w14:textId="77777777">
      <w:pPr>
        <w:rPr>
          <w:sz w:val="20"/>
          <w:szCs w:val="20"/>
        </w:rPr>
      </w:pPr>
    </w:p>
    <w:p w:rsidR="00D76D7F" w:rsidRDefault="0090108F" w14:paraId="167F652F" w14:textId="792E9D8F">
      <w:pPr>
        <w:rPr>
          <w:sz w:val="20"/>
          <w:szCs w:val="20"/>
        </w:rPr>
      </w:pPr>
      <w:r>
        <w:rPr>
          <w:noProof/>
          <w:sz w:val="20"/>
          <w:szCs w:val="20"/>
        </w:rPr>
        <mc:AlternateContent>
          <mc:Choice Requires="wps">
            <w:drawing>
              <wp:anchor distT="0" distB="0" distL="114300" distR="114300" simplePos="0" relativeHeight="251678720" behindDoc="0" locked="0" layoutInCell="1" allowOverlap="1" wp14:anchorId="472FF3A9" wp14:editId="1ED37B5D">
                <wp:simplePos x="0" y="0"/>
                <wp:positionH relativeFrom="column">
                  <wp:posOffset>-21590</wp:posOffset>
                </wp:positionH>
                <wp:positionV relativeFrom="paragraph">
                  <wp:posOffset>164465</wp:posOffset>
                </wp:positionV>
                <wp:extent cx="2863850" cy="2095500"/>
                <wp:effectExtent l="57150" t="38100" r="50800" b="95250"/>
                <wp:wrapNone/>
                <wp:docPr id="2053088043" name="Rectángulo 28"/>
                <wp:cNvGraphicFramePr/>
                <a:graphic xmlns:a="http://schemas.openxmlformats.org/drawingml/2006/main">
                  <a:graphicData uri="http://schemas.microsoft.com/office/word/2010/wordprocessingShape">
                    <wps:wsp>
                      <wps:cNvSpPr/>
                      <wps:spPr>
                        <a:xfrm>
                          <a:off x="0" y="0"/>
                          <a:ext cx="2863850" cy="2095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0235A9A">
              <v:rect id="Rectángulo 28" style="position:absolute;margin-left:-1.7pt;margin-top:12.95pt;width:225.5pt;height:16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391ACD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">
                <v:shadow on="t" color="black" opacity="22937f" offset="0,.63889mm" origin=",.5"/>
              </v:rect>
            </w:pict>
          </mc:Fallback>
        </mc:AlternateContent>
      </w:r>
      <w:r w:rsidR="009B62AE">
        <w:rPr>
          <w:sz w:val="20"/>
          <w:szCs w:val="20"/>
        </w:rPr>
        <w:t>Pretina anatómica</w:t>
      </w:r>
    </w:p>
    <w:p w:rsidR="007847BF" w:rsidRDefault="007847BF" w14:paraId="5217298B" w14:textId="56F47C30">
      <w:pPr>
        <w:rPr>
          <w:sz w:val="20"/>
          <w:szCs w:val="20"/>
        </w:rPr>
      </w:pPr>
      <w:commentRangeStart w:id="91"/>
      <w:r>
        <w:rPr>
          <w:noProof/>
          <w:sz w:val="20"/>
          <w:szCs w:val="20"/>
        </w:rPr>
        <w:drawing>
          <wp:inline distT="0" distB="0" distL="0" distR="0" wp14:anchorId="7C047953" wp14:editId="500044E9">
            <wp:extent cx="1224262" cy="1720850"/>
            <wp:effectExtent l="0" t="0" r="0" b="0"/>
            <wp:docPr id="74752445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32587" cy="1732552"/>
                    </a:xfrm>
                    <a:prstGeom prst="rect">
                      <a:avLst/>
                    </a:prstGeom>
                    <a:noFill/>
                  </pic:spPr>
                </pic:pic>
              </a:graphicData>
            </a:graphic>
          </wp:inline>
        </w:drawing>
      </w:r>
      <w:commentRangeEnd w:id="91"/>
      <w:r>
        <w:rPr>
          <w:rStyle w:val="Refdecomentario"/>
        </w:rPr>
        <w:commentReference w:id="91"/>
      </w:r>
      <w:r w:rsidR="0090108F">
        <w:rPr>
          <w:sz w:val="20"/>
          <w:szCs w:val="20"/>
        </w:rPr>
        <w:t xml:space="preserve"> </w:t>
      </w:r>
      <w:r w:rsidR="0090108F">
        <w:rPr>
          <w:noProof/>
          <w:sz w:val="20"/>
          <w:szCs w:val="20"/>
        </w:rPr>
        <w:drawing>
          <wp:inline distT="0" distB="0" distL="0" distR="0" wp14:anchorId="07C6AD10" wp14:editId="7C9A7747">
            <wp:extent cx="1543050" cy="2023368"/>
            <wp:effectExtent l="0" t="0" r="0" b="0"/>
            <wp:docPr id="3656151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6298" cy="2040740"/>
                    </a:xfrm>
                    <a:prstGeom prst="rect">
                      <a:avLst/>
                    </a:prstGeom>
                    <a:noFill/>
                  </pic:spPr>
                </pic:pic>
              </a:graphicData>
            </a:graphic>
          </wp:inline>
        </w:drawing>
      </w:r>
    </w:p>
    <w:p w:rsidR="00795783" w:rsidP="005C72CC" w:rsidRDefault="00795783" w14:paraId="33134E9E" w14:textId="77777777">
      <w:pPr>
        <w:ind w:firstLine="720"/>
        <w:rPr>
          <w:i/>
          <w:color w:val="595959"/>
          <w:sz w:val="20"/>
          <w:szCs w:val="20"/>
        </w:rPr>
      </w:pPr>
    </w:p>
    <w:p w:rsidR="005C72CC" w:rsidP="002147FE" w:rsidRDefault="005C72CC" w14:paraId="7E79A731" w14:textId="53DA1F7D">
      <w:pPr>
        <w:rPr>
          <w:iCs/>
          <w:color w:val="000000" w:themeColor="text1"/>
          <w:sz w:val="20"/>
          <w:szCs w:val="20"/>
        </w:rPr>
      </w:pPr>
      <w:commentRangeStart w:id="92"/>
      <w:r w:rsidRPr="007847BF">
        <w:rPr>
          <w:iCs/>
          <w:color w:val="000000" w:themeColor="text1"/>
          <w:sz w:val="20"/>
          <w:szCs w:val="20"/>
        </w:rPr>
        <w:t>A continuación, se presenta el video</w:t>
      </w:r>
      <w:r w:rsidR="002147FE">
        <w:rPr>
          <w:iCs/>
          <w:color w:val="000000" w:themeColor="text1"/>
          <w:sz w:val="20"/>
          <w:szCs w:val="20"/>
        </w:rPr>
        <w:t>:</w:t>
      </w:r>
      <w:r w:rsidRPr="007847BF">
        <w:rPr>
          <w:iCs/>
          <w:color w:val="000000" w:themeColor="text1"/>
          <w:sz w:val="20"/>
          <w:szCs w:val="20"/>
        </w:rPr>
        <w:t xml:space="preserve"> Trazo de prendas inferiores, con el cual </w:t>
      </w:r>
      <w:r w:rsidRPr="007847BF" w:rsidR="007847BF">
        <w:rPr>
          <w:iCs/>
          <w:color w:val="000000" w:themeColor="text1"/>
          <w:sz w:val="20"/>
          <w:szCs w:val="20"/>
        </w:rPr>
        <w:t>podrá</w:t>
      </w:r>
      <w:r w:rsidRPr="007847BF">
        <w:rPr>
          <w:iCs/>
          <w:color w:val="000000" w:themeColor="text1"/>
          <w:sz w:val="20"/>
          <w:szCs w:val="20"/>
        </w:rPr>
        <w:t xml:space="preserve"> realizar el patronaje de este tipo de prenda.</w:t>
      </w:r>
      <w:commentRangeEnd w:id="92"/>
      <w:r w:rsidR="007847BF">
        <w:rPr>
          <w:rStyle w:val="Refdecomentario"/>
        </w:rPr>
        <w:commentReference w:id="92"/>
      </w:r>
    </w:p>
    <w:p w:rsidRPr="005C72CC" w:rsidR="00795783" w:rsidP="005C72CC" w:rsidRDefault="00795783" w14:paraId="09744F1D" w14:textId="77777777">
      <w:pPr>
        <w:ind w:firstLine="720"/>
        <w:rPr>
          <w:iCs/>
          <w:color w:val="000000" w:themeColor="text1"/>
          <w:sz w:val="20"/>
          <w:szCs w:val="20"/>
        </w:rPr>
      </w:pPr>
    </w:p>
    <w:p w:rsidR="00D76D7F" w:rsidRDefault="009B62AE" w14:paraId="2B4F5DFE" w14:textId="164F5FAF">
      <w:pPr>
        <w:ind w:firstLine="284"/>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 xml:space="preserve">.7 Trazo de prendas </w:t>
      </w:r>
      <w:r w:rsidR="001322EA">
        <w:rPr>
          <w:i/>
          <w:color w:val="595959"/>
          <w:sz w:val="20"/>
          <w:szCs w:val="20"/>
        </w:rPr>
        <w:t>i</w:t>
      </w:r>
      <w:r>
        <w:rPr>
          <w:i/>
          <w:color w:val="595959"/>
          <w:sz w:val="20"/>
          <w:szCs w:val="20"/>
        </w:rPr>
        <w:t xml:space="preserve">nferiores – </w:t>
      </w:r>
      <w:r w:rsidR="001322EA">
        <w:rPr>
          <w:i/>
          <w:color w:val="595959"/>
          <w:sz w:val="20"/>
          <w:szCs w:val="20"/>
        </w:rPr>
        <w:t>f</w:t>
      </w:r>
      <w:r>
        <w:rPr>
          <w:i/>
          <w:color w:val="595959"/>
          <w:sz w:val="20"/>
          <w:szCs w:val="20"/>
        </w:rPr>
        <w:t>aldas</w:t>
      </w:r>
      <w:r w:rsidR="007847BF">
        <w:rPr>
          <w:i/>
          <w:color w:val="595959"/>
          <w:sz w:val="20"/>
          <w:szCs w:val="20"/>
        </w:rPr>
        <w:t xml:space="preserve"> </w:t>
      </w:r>
      <w:r w:rsidRPr="007847BF" w:rsidR="007847BF">
        <w:rPr>
          <w:i/>
          <w:color w:val="595959"/>
          <w:sz w:val="20"/>
          <w:szCs w:val="20"/>
        </w:rPr>
        <w:t>https://youtu.be/2LKkxEJnRj8</w:t>
      </w:r>
    </w:p>
    <w:p w:rsidR="00D76D7F" w:rsidRDefault="00D76D7F" w14:paraId="055F6711" w14:textId="77777777">
      <w:pPr>
        <w:rPr>
          <w:b/>
          <w:sz w:val="20"/>
          <w:szCs w:val="20"/>
        </w:rPr>
      </w:pPr>
    </w:p>
    <w:p w:rsidR="00D76D7F" w:rsidRDefault="00A74EAE" w14:paraId="3801B01F" w14:textId="4C05CBAB">
      <w:pPr>
        <w:rPr>
          <w:b/>
          <w:sz w:val="20"/>
          <w:szCs w:val="20"/>
        </w:rPr>
      </w:pPr>
      <w:r>
        <w:rPr>
          <w:b/>
          <w:sz w:val="20"/>
          <w:szCs w:val="20"/>
        </w:rPr>
        <w:t>1</w:t>
      </w:r>
      <w:r w:rsidR="009B62AE">
        <w:rPr>
          <w:b/>
          <w:sz w:val="20"/>
          <w:szCs w:val="20"/>
        </w:rPr>
        <w:t xml:space="preserve">.8 Trazo de prendas </w:t>
      </w:r>
      <w:r w:rsidR="000E0480">
        <w:rPr>
          <w:b/>
          <w:sz w:val="20"/>
          <w:szCs w:val="20"/>
        </w:rPr>
        <w:t>i</w:t>
      </w:r>
      <w:r w:rsidR="009B62AE">
        <w:rPr>
          <w:b/>
          <w:sz w:val="20"/>
          <w:szCs w:val="20"/>
        </w:rPr>
        <w:t xml:space="preserve">nferiores – </w:t>
      </w:r>
      <w:r w:rsidR="000E0480">
        <w:rPr>
          <w:b/>
          <w:sz w:val="20"/>
          <w:szCs w:val="20"/>
        </w:rPr>
        <w:t>p</w:t>
      </w:r>
      <w:r w:rsidR="009B62AE">
        <w:rPr>
          <w:b/>
          <w:sz w:val="20"/>
          <w:szCs w:val="20"/>
        </w:rPr>
        <w:t>antalón</w:t>
      </w:r>
    </w:p>
    <w:p w:rsidR="00D76D7F" w:rsidRDefault="00D76D7F" w14:paraId="33CE70E6" w14:textId="77777777">
      <w:pPr>
        <w:rPr>
          <w:sz w:val="20"/>
          <w:szCs w:val="20"/>
        </w:rPr>
      </w:pPr>
    </w:p>
    <w:p w:rsidR="00D76D7F" w:rsidP="00FB5839" w:rsidRDefault="009B62AE" w14:paraId="11CE0704" w14:textId="4CF51BEE">
      <w:pPr>
        <w:jc w:val="both"/>
        <w:rPr>
          <w:b/>
          <w:sz w:val="20"/>
          <w:szCs w:val="20"/>
        </w:rPr>
      </w:pPr>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r w:rsidR="00FB5839">
        <w:rPr>
          <w:sz w:val="20"/>
          <w:szCs w:val="20"/>
        </w:rPr>
        <w:t xml:space="preserve"> </w:t>
      </w:r>
      <w:r>
        <w:rPr>
          <w:sz w:val="20"/>
          <w:szCs w:val="20"/>
        </w:rPr>
        <w:t xml:space="preserve">Para el desarrollo del trazo de prendas inferiores - pantalón se trabajarán </w:t>
      </w:r>
      <w:r w:rsidR="00A2127F">
        <w:rPr>
          <w:sz w:val="20"/>
          <w:szCs w:val="20"/>
        </w:rPr>
        <w:t>dos</w:t>
      </w:r>
      <w:r>
        <w:rPr>
          <w:sz w:val="20"/>
          <w:szCs w:val="20"/>
        </w:rPr>
        <w:t xml:space="preserve"> imágenes de referencia, una bajo los requerimientos de un niño y otra bajo los requerimientos de una niña, partiendo desde el mismo básico.</w:t>
      </w:r>
    </w:p>
    <w:p w:rsidR="00D76D7F" w:rsidRDefault="009B62AE" w14:paraId="27EFE7AA" w14:textId="77777777">
      <w:pPr>
        <w:ind w:firstLine="720"/>
        <w:rPr>
          <w:i/>
          <w:color w:val="595959"/>
          <w:sz w:val="20"/>
          <w:szCs w:val="20"/>
        </w:rPr>
      </w:pPr>
      <w:r>
        <w:rPr>
          <w:i/>
          <w:color w:val="595959"/>
          <w:sz w:val="20"/>
          <w:szCs w:val="20"/>
        </w:rPr>
        <w:t xml:space="preserve">Imagen </w:t>
      </w:r>
      <w:commentRangeStart w:id="93"/>
      <w:commentRangeStart w:id="94"/>
      <w:r>
        <w:rPr>
          <w:i/>
          <w:color w:val="595959"/>
          <w:sz w:val="20"/>
          <w:szCs w:val="20"/>
        </w:rPr>
        <w:t>1</w:t>
      </w:r>
      <w:commentRangeEnd w:id="93"/>
      <w:r w:rsidR="00E472D0">
        <w:rPr>
          <w:rStyle w:val="Refdecomentario"/>
        </w:rPr>
        <w:commentReference w:id="93"/>
      </w:r>
      <w:commentRangeEnd w:id="94"/>
      <w:r w:rsidR="00720197">
        <w:rPr>
          <w:rStyle w:val="Refdecomentario"/>
        </w:rPr>
        <w:commentReference w:id="94"/>
      </w:r>
      <w:r>
        <w:rPr>
          <w:i/>
          <w:color w:val="595959"/>
          <w:sz w:val="20"/>
          <w:szCs w:val="20"/>
        </w:rPr>
        <w:t xml:space="preserve"> y 2</w:t>
      </w:r>
    </w:p>
    <w:p w:rsidR="00EF4B82" w:rsidP="00EF4B82" w:rsidRDefault="00EF4B82" w14:paraId="72D09E44" w14:textId="77777777">
      <w:pPr>
        <w:rPr>
          <w:b/>
          <w:bCs/>
          <w:iCs/>
          <w:sz w:val="20"/>
          <w:szCs w:val="20"/>
        </w:rPr>
      </w:pPr>
    </w:p>
    <w:p w:rsidRPr="00EF4B82" w:rsidR="00720197" w:rsidP="00EF4B82" w:rsidRDefault="00EF4B82" w14:paraId="5C92736A" w14:textId="0776C783">
      <w:pPr>
        <w:rPr>
          <w:b/>
          <w:bCs/>
          <w:iCs/>
          <w:sz w:val="20"/>
          <w:szCs w:val="20"/>
        </w:rPr>
      </w:pPr>
      <w:commentRangeStart w:id="95"/>
      <w:r w:rsidRPr="00EF4B82">
        <w:rPr>
          <w:b/>
          <w:bCs/>
          <w:iCs/>
          <w:sz w:val="20"/>
          <w:szCs w:val="20"/>
        </w:rPr>
        <w:t>Bolsillo</w:t>
      </w:r>
      <w:commentRangeEnd w:id="95"/>
      <w:r>
        <w:rPr>
          <w:rStyle w:val="Refdecomentario"/>
        </w:rPr>
        <w:commentReference w:id="95"/>
      </w:r>
    </w:p>
    <w:p w:rsidR="00D76D7F" w:rsidRDefault="009B62AE" w14:paraId="39973BFA" w14:textId="5157FB6F">
      <w:pPr>
        <w:rPr>
          <w:sz w:val="20"/>
          <w:szCs w:val="20"/>
        </w:rPr>
      </w:pPr>
      <w:r>
        <w:rPr>
          <w:sz w:val="20"/>
          <w:szCs w:val="20"/>
        </w:rPr>
        <w:t xml:space="preserve">Dentro del desarrollo de pantalón se encontrarán especificaciones como partes que conforman un bolsillo, </w:t>
      </w:r>
      <w:commentRangeStart w:id="96"/>
      <w:r w:rsidR="00F32BF4">
        <w:rPr>
          <w:sz w:val="20"/>
          <w:szCs w:val="20"/>
        </w:rPr>
        <w:t xml:space="preserve">como se presenta en la siguiente imagen: </w:t>
      </w:r>
      <w:commentRangeEnd w:id="96"/>
      <w:r w:rsidR="00F32BF4">
        <w:rPr>
          <w:rStyle w:val="Refdecomentario"/>
        </w:rPr>
        <w:commentReference w:id="96"/>
      </w:r>
    </w:p>
    <w:p w:rsidR="00F32BF4" w:rsidP="00F32BF4" w:rsidRDefault="00320E1B" w14:paraId="3063BE0E" w14:textId="5A22E6DE">
      <w:pPr>
        <w:rPr>
          <w:b/>
          <w:sz w:val="20"/>
          <w:szCs w:val="20"/>
        </w:rPr>
      </w:pPr>
      <w:commentRangeStart w:id="97"/>
      <w:r w:rsidRPr="00320E1B">
        <w:rPr>
          <w:i/>
          <w:noProof/>
          <w:color w:val="595959"/>
          <w:sz w:val="20"/>
          <w:szCs w:val="20"/>
        </w:rPr>
        <w:drawing>
          <wp:inline distT="0" distB="0" distL="0" distR="0" wp14:anchorId="07FFB662" wp14:editId="25162234">
            <wp:extent cx="3549650" cy="2193080"/>
            <wp:effectExtent l="0" t="0" r="0" b="0"/>
            <wp:docPr id="16621778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77889" name="Imagen 1" descr="Diagrama&#10;&#10;Descripción generada automáticamente"/>
                    <pic:cNvPicPr/>
                  </pic:nvPicPr>
                  <pic:blipFill>
                    <a:blip r:embed="rId41"/>
                    <a:stretch>
                      <a:fillRect/>
                    </a:stretch>
                  </pic:blipFill>
                  <pic:spPr>
                    <a:xfrm>
                      <a:off x="0" y="0"/>
                      <a:ext cx="3556992" cy="2197616"/>
                    </a:xfrm>
                    <a:prstGeom prst="rect">
                      <a:avLst/>
                    </a:prstGeom>
                  </pic:spPr>
                </pic:pic>
              </a:graphicData>
            </a:graphic>
          </wp:inline>
        </w:drawing>
      </w:r>
      <w:commentRangeEnd w:id="97"/>
      <w:r>
        <w:rPr>
          <w:rStyle w:val="Refdecomentario"/>
        </w:rPr>
        <w:commentReference w:id="97"/>
      </w:r>
    </w:p>
    <w:p w:rsidR="00320E1B" w:rsidP="00F32BF4" w:rsidRDefault="00320E1B" w14:paraId="50061C75" w14:textId="77777777">
      <w:pPr>
        <w:rPr>
          <w:b/>
          <w:sz w:val="20"/>
          <w:szCs w:val="20"/>
        </w:rPr>
      </w:pPr>
    </w:p>
    <w:p w:rsidR="00D76D7F" w:rsidP="00F32BF4" w:rsidRDefault="00EF4B82" w14:paraId="6FB505A4" w14:textId="03496648">
      <w:pPr>
        <w:rPr>
          <w:b/>
          <w:sz w:val="20"/>
          <w:szCs w:val="20"/>
        </w:rPr>
      </w:pPr>
      <w:commentRangeStart w:id="98"/>
      <w:r>
        <w:rPr>
          <w:b/>
          <w:sz w:val="20"/>
          <w:szCs w:val="20"/>
        </w:rPr>
        <w:t xml:space="preserve">Sistema de cierre - </w:t>
      </w:r>
      <w:r w:rsidR="009B62AE">
        <w:rPr>
          <w:b/>
          <w:sz w:val="20"/>
          <w:szCs w:val="20"/>
        </w:rPr>
        <w:t xml:space="preserve">Aletilla y </w:t>
      </w:r>
      <w:proofErr w:type="spellStart"/>
      <w:r w:rsidR="009E6610">
        <w:rPr>
          <w:b/>
          <w:sz w:val="20"/>
          <w:szCs w:val="20"/>
        </w:rPr>
        <w:t>a</w:t>
      </w:r>
      <w:r w:rsidR="009B62AE">
        <w:rPr>
          <w:b/>
          <w:sz w:val="20"/>
          <w:szCs w:val="20"/>
        </w:rPr>
        <w:t>letillón</w:t>
      </w:r>
      <w:proofErr w:type="spellEnd"/>
      <w:commentRangeEnd w:id="98"/>
      <w:r>
        <w:rPr>
          <w:rStyle w:val="Refdecomentario"/>
        </w:rPr>
        <w:commentReference w:id="98"/>
      </w:r>
    </w:p>
    <w:p w:rsidR="00FB5839" w:rsidRDefault="00FB5839" w14:paraId="717C91F4" w14:textId="0C9717A8">
      <w:pPr>
        <w:rPr>
          <w:sz w:val="20"/>
          <w:szCs w:val="20"/>
        </w:rPr>
      </w:pPr>
    </w:p>
    <w:p w:rsidR="00FB5839" w:rsidP="00846854" w:rsidRDefault="002E0432" w14:paraId="313D4AFA" w14:textId="36135DFC">
      <w:pPr>
        <w:jc w:val="both"/>
        <w:rPr>
          <w:sz w:val="20"/>
          <w:szCs w:val="20"/>
        </w:rPr>
      </w:pPr>
      <w:r w:rsidRPr="00EF4B82">
        <w:rPr>
          <w:sz w:val="20"/>
          <w:szCs w:val="20"/>
        </w:rPr>
        <w:t>El sistema de ajuste en los pantalones infantiles más recomendado es el encauchado,</w:t>
      </w:r>
      <w:r w:rsidRPr="00EF4B82" w:rsidR="006A0890">
        <w:rPr>
          <w:sz w:val="20"/>
          <w:szCs w:val="20"/>
        </w:rPr>
        <w:t xml:space="preserve"> </w:t>
      </w:r>
      <w:r w:rsidRPr="00EF4B82">
        <w:rPr>
          <w:sz w:val="20"/>
          <w:szCs w:val="20"/>
        </w:rPr>
        <w:t>se emplea en pretinas y botas,</w:t>
      </w:r>
      <w:r w:rsidRPr="00EF4B82" w:rsidR="006A0890">
        <w:rPr>
          <w:sz w:val="20"/>
          <w:szCs w:val="20"/>
        </w:rPr>
        <w:t xml:space="preserve"> en el caso de pretinas puede aplicarse en todo el contorno de la cintura, en el </w:t>
      </w:r>
      <w:r w:rsidRPr="00EF4B82" w:rsidR="00EF4B82">
        <w:rPr>
          <w:sz w:val="20"/>
          <w:szCs w:val="20"/>
        </w:rPr>
        <w:t>posterior o</w:t>
      </w:r>
      <w:r w:rsidRPr="00EF4B82" w:rsidR="006A0890">
        <w:rPr>
          <w:sz w:val="20"/>
          <w:szCs w:val="20"/>
        </w:rPr>
        <w:t xml:space="preserve"> s</w:t>
      </w:r>
      <w:r w:rsidRPr="00EF4B82" w:rsidR="009E6610">
        <w:rPr>
          <w:sz w:val="20"/>
          <w:szCs w:val="20"/>
        </w:rPr>
        <w:t>o</w:t>
      </w:r>
      <w:r w:rsidRPr="00EF4B82" w:rsidR="006A0890">
        <w:rPr>
          <w:sz w:val="20"/>
          <w:szCs w:val="20"/>
        </w:rPr>
        <w:t>lo en los costado</w:t>
      </w:r>
      <w:r w:rsidRPr="00EF4B82" w:rsidR="009E6610">
        <w:rPr>
          <w:sz w:val="20"/>
          <w:szCs w:val="20"/>
        </w:rPr>
        <w:t xml:space="preserve">s, </w:t>
      </w:r>
      <w:r w:rsidRPr="00EF4B82">
        <w:rPr>
          <w:sz w:val="20"/>
          <w:szCs w:val="20"/>
        </w:rPr>
        <w:t>genera</w:t>
      </w:r>
      <w:r w:rsidRPr="00EF4B82" w:rsidR="006A0890">
        <w:rPr>
          <w:sz w:val="20"/>
          <w:szCs w:val="20"/>
        </w:rPr>
        <w:t>ndo</w:t>
      </w:r>
      <w:r w:rsidRPr="00EF4B82">
        <w:rPr>
          <w:sz w:val="20"/>
          <w:szCs w:val="20"/>
        </w:rPr>
        <w:t xml:space="preserve"> </w:t>
      </w:r>
      <w:r w:rsidRPr="00EF4B82" w:rsidR="006A0890">
        <w:rPr>
          <w:sz w:val="20"/>
          <w:szCs w:val="20"/>
        </w:rPr>
        <w:t>seguridad</w:t>
      </w:r>
      <w:r w:rsidRPr="00EF4B82" w:rsidR="009E6610">
        <w:rPr>
          <w:sz w:val="20"/>
          <w:szCs w:val="20"/>
        </w:rPr>
        <w:t xml:space="preserve">; </w:t>
      </w:r>
      <w:r w:rsidRPr="00EF4B82" w:rsidR="006A0890">
        <w:rPr>
          <w:sz w:val="20"/>
          <w:szCs w:val="20"/>
        </w:rPr>
        <w:t xml:space="preserve">pero se debe tener en cuenta que se equilibre con el </w:t>
      </w:r>
      <w:commentRangeStart w:id="99"/>
      <w:r w:rsidRPr="00EF4B82" w:rsidR="006A0890">
        <w:rPr>
          <w:i/>
          <w:iCs/>
          <w:sz w:val="20"/>
          <w:szCs w:val="20"/>
        </w:rPr>
        <w:t>confort</w:t>
      </w:r>
      <w:commentRangeEnd w:id="99"/>
      <w:r w:rsidR="00EF4B82">
        <w:rPr>
          <w:rStyle w:val="Refdecomentario"/>
        </w:rPr>
        <w:commentReference w:id="99"/>
      </w:r>
      <w:r w:rsidRPr="00EF4B82" w:rsidR="006A0890">
        <w:rPr>
          <w:i/>
          <w:iCs/>
          <w:sz w:val="20"/>
          <w:szCs w:val="20"/>
        </w:rPr>
        <w:t xml:space="preserve"> </w:t>
      </w:r>
      <w:r w:rsidRPr="00EF4B82" w:rsidR="006A0890">
        <w:rPr>
          <w:sz w:val="20"/>
          <w:szCs w:val="20"/>
        </w:rPr>
        <w:t>y facilite gran movilidad del usuario, por tanto</w:t>
      </w:r>
      <w:r w:rsidRPr="00EF4B82" w:rsidR="00D409BE">
        <w:rPr>
          <w:sz w:val="20"/>
          <w:szCs w:val="20"/>
        </w:rPr>
        <w:t>, que</w:t>
      </w:r>
      <w:r w:rsidRPr="00EF4B82" w:rsidR="006A0890">
        <w:rPr>
          <w:sz w:val="20"/>
          <w:szCs w:val="20"/>
        </w:rPr>
        <w:t xml:space="preserve"> no genere incomodidad o afecte la piel del infante.</w:t>
      </w:r>
    </w:p>
    <w:p w:rsidR="00EF4B82" w:rsidP="00846854" w:rsidRDefault="00EF4B82" w14:paraId="620E9D31" w14:textId="77777777">
      <w:pPr>
        <w:jc w:val="both"/>
        <w:rPr>
          <w:sz w:val="20"/>
          <w:szCs w:val="20"/>
        </w:rPr>
      </w:pPr>
    </w:p>
    <w:p w:rsidR="00EF4B82" w:rsidP="00846854" w:rsidRDefault="00EF4B82" w14:paraId="5C7C67BB" w14:textId="6F91DCF3">
      <w:pPr>
        <w:jc w:val="both"/>
        <w:rPr>
          <w:sz w:val="20"/>
          <w:szCs w:val="20"/>
        </w:rPr>
      </w:pPr>
      <w:commentRangeStart w:id="100"/>
      <w:r>
        <w:rPr>
          <w:noProof/>
          <w:sz w:val="20"/>
          <w:szCs w:val="20"/>
        </w:rPr>
        <w:drawing>
          <wp:inline distT="0" distB="0" distL="0" distR="0" wp14:anchorId="59651922" wp14:editId="1F174835">
            <wp:extent cx="1708150" cy="2278672"/>
            <wp:effectExtent l="0" t="0" r="6350" b="7620"/>
            <wp:docPr id="9065585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8528" cy="2292517"/>
                    </a:xfrm>
                    <a:prstGeom prst="rect">
                      <a:avLst/>
                    </a:prstGeom>
                    <a:noFill/>
                  </pic:spPr>
                </pic:pic>
              </a:graphicData>
            </a:graphic>
          </wp:inline>
        </w:drawing>
      </w:r>
      <w:commentRangeEnd w:id="100"/>
      <w:r>
        <w:rPr>
          <w:rStyle w:val="Refdecomentario"/>
        </w:rPr>
        <w:commentReference w:id="100"/>
      </w:r>
    </w:p>
    <w:p w:rsidR="00F73BAD" w:rsidP="00846854" w:rsidRDefault="00F73BAD" w14:paraId="74A394A6" w14:textId="77777777">
      <w:pPr>
        <w:jc w:val="both"/>
        <w:rPr>
          <w:sz w:val="20"/>
          <w:szCs w:val="20"/>
        </w:rPr>
      </w:pPr>
    </w:p>
    <w:p w:rsidR="00F73BAD" w:rsidP="00846854" w:rsidRDefault="00F73BAD" w14:paraId="5A409348" w14:textId="28015A5C">
      <w:pPr>
        <w:jc w:val="both"/>
        <w:rPr>
          <w:sz w:val="20"/>
          <w:szCs w:val="20"/>
        </w:rPr>
      </w:pPr>
      <w:commentRangeStart w:id="101"/>
      <w:r>
        <w:rPr>
          <w:noProof/>
          <w:sz w:val="20"/>
          <w:szCs w:val="20"/>
        </w:rPr>
        <w:drawing>
          <wp:inline distT="0" distB="0" distL="0" distR="0" wp14:anchorId="418FC5F0" wp14:editId="753AB2BD">
            <wp:extent cx="1098550" cy="1098550"/>
            <wp:effectExtent l="0" t="0" r="6350" b="6350"/>
            <wp:docPr id="19915902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pic:spPr>
                </pic:pic>
              </a:graphicData>
            </a:graphic>
          </wp:inline>
        </w:drawing>
      </w:r>
      <w:r>
        <w:rPr>
          <w:sz w:val="20"/>
          <w:szCs w:val="20"/>
        </w:rPr>
        <w:t xml:space="preserve"> </w:t>
      </w:r>
      <w:r>
        <w:rPr>
          <w:noProof/>
          <w:sz w:val="20"/>
          <w:szCs w:val="20"/>
        </w:rPr>
        <w:drawing>
          <wp:inline distT="0" distB="0" distL="0" distR="0" wp14:anchorId="21D7B842" wp14:editId="379F4C31">
            <wp:extent cx="1098550" cy="1098550"/>
            <wp:effectExtent l="0" t="0" r="6350" b="6350"/>
            <wp:docPr id="73875724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pic:spPr>
                </pic:pic>
              </a:graphicData>
            </a:graphic>
          </wp:inline>
        </w:drawing>
      </w:r>
      <w:r>
        <w:rPr>
          <w:sz w:val="20"/>
          <w:szCs w:val="20"/>
        </w:rPr>
        <w:t xml:space="preserve"> </w:t>
      </w:r>
      <w:r>
        <w:rPr>
          <w:noProof/>
          <w:sz w:val="20"/>
          <w:szCs w:val="20"/>
        </w:rPr>
        <w:drawing>
          <wp:inline distT="0" distB="0" distL="0" distR="0" wp14:anchorId="3239A5C2" wp14:editId="1D03D8C2">
            <wp:extent cx="1098550" cy="1098550"/>
            <wp:effectExtent l="0" t="0" r="6350" b="6350"/>
            <wp:docPr id="654857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pic:spPr>
                </pic:pic>
              </a:graphicData>
            </a:graphic>
          </wp:inline>
        </w:drawing>
      </w:r>
      <w:commentRangeEnd w:id="101"/>
      <w:r>
        <w:rPr>
          <w:rStyle w:val="Refdecomentario"/>
        </w:rPr>
        <w:commentReference w:id="101"/>
      </w:r>
    </w:p>
    <w:p w:rsidR="00720197" w:rsidP="00846854" w:rsidRDefault="00720197" w14:paraId="442975CF" w14:textId="77777777">
      <w:pPr>
        <w:jc w:val="both"/>
        <w:rPr>
          <w:sz w:val="20"/>
          <w:szCs w:val="20"/>
        </w:rPr>
      </w:pPr>
    </w:p>
    <w:p w:rsidR="00F73BAD" w:rsidP="00846854" w:rsidRDefault="00F73BAD" w14:paraId="300C5B46" w14:textId="70AE20A1">
      <w:pPr>
        <w:jc w:val="both"/>
        <w:rPr>
          <w:sz w:val="20"/>
          <w:szCs w:val="20"/>
        </w:rPr>
      </w:pPr>
      <w:commentRangeStart w:id="102"/>
      <w:r>
        <w:rPr>
          <w:sz w:val="20"/>
          <w:szCs w:val="20"/>
        </w:rPr>
        <w:t>En video a continuación, presenta una explicación detallada del trazo para el pantalón, teniendo en cuenta los detalles relacionados.</w:t>
      </w:r>
      <w:commentRangeEnd w:id="102"/>
      <w:r w:rsidR="004D5D8B">
        <w:rPr>
          <w:rStyle w:val="Refdecomentario"/>
        </w:rPr>
        <w:commentReference w:id="102"/>
      </w:r>
    </w:p>
    <w:p w:rsidRPr="00846854" w:rsidR="00EF4B82" w:rsidP="00846854" w:rsidRDefault="00EF4B82" w14:paraId="20A7584C" w14:textId="77777777">
      <w:pPr>
        <w:jc w:val="both"/>
        <w:rPr>
          <w:sz w:val="20"/>
          <w:szCs w:val="20"/>
        </w:rPr>
      </w:pPr>
    </w:p>
    <w:p w:rsidR="00D76D7F" w:rsidRDefault="009B62AE" w14:paraId="20F4AD3E" w14:textId="0749E10A">
      <w:pPr>
        <w:ind w:firstLine="284"/>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 xml:space="preserve">.8 Trazo de prendas </w:t>
      </w:r>
      <w:r w:rsidR="006F7F15">
        <w:rPr>
          <w:i/>
          <w:color w:val="595959"/>
          <w:sz w:val="20"/>
          <w:szCs w:val="20"/>
        </w:rPr>
        <w:t>i</w:t>
      </w:r>
      <w:r>
        <w:rPr>
          <w:i/>
          <w:color w:val="595959"/>
          <w:sz w:val="20"/>
          <w:szCs w:val="20"/>
        </w:rPr>
        <w:t xml:space="preserve">nferiores – </w:t>
      </w:r>
      <w:r w:rsidR="006F7F15">
        <w:rPr>
          <w:i/>
          <w:color w:val="595959"/>
          <w:sz w:val="20"/>
          <w:szCs w:val="20"/>
        </w:rPr>
        <w:t>p</w:t>
      </w:r>
      <w:r>
        <w:rPr>
          <w:i/>
          <w:color w:val="595959"/>
          <w:sz w:val="20"/>
          <w:szCs w:val="20"/>
        </w:rPr>
        <w:t>antalón</w:t>
      </w:r>
      <w:r w:rsidR="00F73BAD">
        <w:rPr>
          <w:i/>
          <w:color w:val="595959"/>
          <w:sz w:val="20"/>
          <w:szCs w:val="20"/>
        </w:rPr>
        <w:t xml:space="preserve"> </w:t>
      </w:r>
      <w:r w:rsidRPr="00F73BAD" w:rsidR="00F73BAD">
        <w:rPr>
          <w:i/>
          <w:color w:val="595959"/>
          <w:sz w:val="20"/>
          <w:szCs w:val="20"/>
        </w:rPr>
        <w:t>https://youtu.be/oBsuCQmODcc</w:t>
      </w:r>
    </w:p>
    <w:p w:rsidR="00D76D7F" w:rsidRDefault="00D76D7F" w14:paraId="50DCFB45" w14:textId="77777777">
      <w:pPr>
        <w:rPr>
          <w:b/>
          <w:sz w:val="20"/>
          <w:szCs w:val="20"/>
        </w:rPr>
      </w:pPr>
    </w:p>
    <w:p w:rsidR="00D76D7F" w:rsidRDefault="0053434E" w14:paraId="48A05E1B" w14:textId="33FC0278">
      <w:pPr>
        <w:rPr>
          <w:b/>
          <w:sz w:val="20"/>
          <w:szCs w:val="20"/>
        </w:rPr>
      </w:pPr>
      <w:r>
        <w:rPr>
          <w:b/>
          <w:sz w:val="20"/>
          <w:szCs w:val="20"/>
        </w:rPr>
        <w:t>1</w:t>
      </w:r>
      <w:r w:rsidR="009B62AE">
        <w:rPr>
          <w:b/>
          <w:sz w:val="20"/>
          <w:szCs w:val="20"/>
        </w:rPr>
        <w:t xml:space="preserve">.9 Trazo de prendas – </w:t>
      </w:r>
      <w:r w:rsidR="009F5ACA">
        <w:rPr>
          <w:b/>
          <w:sz w:val="20"/>
          <w:szCs w:val="20"/>
        </w:rPr>
        <w:t>o</w:t>
      </w:r>
      <w:r w:rsidR="009B62AE">
        <w:rPr>
          <w:b/>
          <w:sz w:val="20"/>
          <w:szCs w:val="20"/>
        </w:rPr>
        <w:t>verol</w:t>
      </w:r>
    </w:p>
    <w:p w:rsidR="00F25E9A" w:rsidP="00FB5839" w:rsidRDefault="00F25E9A" w14:paraId="6ACEB3D1" w14:textId="48DFAF45">
      <w:pPr>
        <w:jc w:val="both"/>
        <w:rPr>
          <w:sz w:val="20"/>
          <w:szCs w:val="20"/>
        </w:rPr>
      </w:pPr>
    </w:p>
    <w:p w:rsidR="004D5D8B" w:rsidP="007E343F" w:rsidRDefault="009B62AE" w14:paraId="24430638" w14:textId="77777777">
      <w:pPr>
        <w:jc w:val="both"/>
        <w:rPr>
          <w:sz w:val="20"/>
          <w:szCs w:val="20"/>
        </w:rPr>
      </w:pPr>
      <w:commentRangeStart w:id="103"/>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r w:rsidR="00FB5839">
        <w:rPr>
          <w:sz w:val="20"/>
          <w:szCs w:val="20"/>
        </w:rPr>
        <w:t xml:space="preserve"> </w:t>
      </w:r>
      <w:r>
        <w:rPr>
          <w:sz w:val="20"/>
          <w:szCs w:val="20"/>
        </w:rPr>
        <w:t xml:space="preserve">Para el desarrollo del trazo de prendas inferiores - pantalón se trabajarán </w:t>
      </w:r>
      <w:r w:rsidR="009F1E4F">
        <w:rPr>
          <w:sz w:val="20"/>
          <w:szCs w:val="20"/>
        </w:rPr>
        <w:t>dos</w:t>
      </w:r>
      <w:r>
        <w:rPr>
          <w:sz w:val="20"/>
          <w:szCs w:val="20"/>
        </w:rPr>
        <w:t xml:space="preserve"> imágenes de referencia, una bajo los requerimientos de una niña y otra bajo los requerimientos de un </w:t>
      </w:r>
      <w:r w:rsidRPr="00BD15E2">
        <w:rPr>
          <w:sz w:val="20"/>
          <w:szCs w:val="20"/>
          <w:highlight w:val="yellow"/>
        </w:rPr>
        <w:t>niño</w:t>
      </w:r>
      <w:r>
        <w:rPr>
          <w:sz w:val="20"/>
          <w:szCs w:val="20"/>
        </w:rPr>
        <w:t>, partiendo desde el mismo básico.</w:t>
      </w:r>
      <w:r w:rsidR="00F25E9A">
        <w:rPr>
          <w:sz w:val="20"/>
          <w:szCs w:val="20"/>
        </w:rPr>
        <w:t xml:space="preserve"> </w:t>
      </w:r>
      <w:commentRangeEnd w:id="103"/>
      <w:r w:rsidR="004D5D8B">
        <w:rPr>
          <w:rStyle w:val="Refdecomentario"/>
        </w:rPr>
        <w:commentReference w:id="103"/>
      </w:r>
    </w:p>
    <w:p w:rsidR="004D5D8B" w:rsidP="007E343F" w:rsidRDefault="004D5D8B" w14:paraId="067D5F37" w14:textId="77777777">
      <w:pPr>
        <w:jc w:val="both"/>
        <w:rPr>
          <w:sz w:val="20"/>
          <w:szCs w:val="20"/>
        </w:rPr>
      </w:pPr>
    </w:p>
    <w:p w:rsidR="00D76D7F" w:rsidP="007E343F" w:rsidRDefault="00F25E9A" w14:paraId="020C34A9" w14:textId="3A526870">
      <w:pPr>
        <w:jc w:val="both"/>
        <w:rPr>
          <w:sz w:val="20"/>
          <w:szCs w:val="20"/>
        </w:rPr>
      </w:pPr>
      <w:r w:rsidRPr="004D5D8B">
        <w:rPr>
          <w:sz w:val="20"/>
          <w:szCs w:val="20"/>
        </w:rPr>
        <w:t>Este tipo de prenda en los infantes puede aplicarse no solo en uso casual, también se desarrollan en prendas para dormir.</w:t>
      </w:r>
    </w:p>
    <w:p w:rsidR="00D76D7F" w:rsidP="007E343F" w:rsidRDefault="009B62AE" w14:paraId="294CD644" w14:textId="0C8198EE">
      <w:pPr>
        <w:ind w:firstLine="720"/>
        <w:jc w:val="both"/>
        <w:rPr>
          <w:i/>
          <w:color w:val="595959"/>
          <w:sz w:val="20"/>
          <w:szCs w:val="20"/>
        </w:rPr>
      </w:pPr>
      <w:commentRangeStart w:id="104"/>
      <w:r>
        <w:rPr>
          <w:i/>
          <w:color w:val="595959"/>
          <w:sz w:val="20"/>
          <w:szCs w:val="20"/>
        </w:rPr>
        <w:t>Imagen 1 y 2</w:t>
      </w:r>
      <w:commentRangeEnd w:id="104"/>
      <w:r w:rsidR="007720EC">
        <w:rPr>
          <w:rStyle w:val="Refdecomentario"/>
        </w:rPr>
        <w:commentReference w:id="104"/>
      </w:r>
    </w:p>
    <w:p w:rsidR="004D5D8B" w:rsidP="007E343F" w:rsidRDefault="004D5D8B" w14:paraId="18236662" w14:textId="30AED677">
      <w:pPr>
        <w:ind w:firstLine="720"/>
        <w:jc w:val="both"/>
        <w:rPr>
          <w:i/>
          <w:color w:val="595959"/>
          <w:sz w:val="20"/>
          <w:szCs w:val="20"/>
        </w:rPr>
      </w:pPr>
    </w:p>
    <w:p w:rsidR="00FB5839" w:rsidP="007E343F" w:rsidRDefault="004D5D8B" w14:paraId="00811B51" w14:textId="3E664F79">
      <w:pPr>
        <w:jc w:val="both"/>
        <w:rPr>
          <w:sz w:val="20"/>
          <w:szCs w:val="20"/>
        </w:rPr>
      </w:pPr>
      <w:r>
        <w:rPr>
          <w:i/>
          <w:noProof/>
          <w:color w:val="595959"/>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62336" behindDoc="0" locked="0" layoutInCell="1" allowOverlap="1" wp14:anchorId="48BBF980" wp14:editId="73EE6E21">
                <wp:simplePos xmlns:wp="http://schemas.openxmlformats.org/drawingml/2006/wordprocessingDrawing" x="0" y="0"/>
                <wp:positionH xmlns:wp="http://schemas.openxmlformats.org/drawingml/2006/wordprocessingDrawing" relativeFrom="column">
                  <wp:posOffset>-325120</wp:posOffset>
                </wp:positionH>
                <wp:positionV xmlns:wp="http://schemas.openxmlformats.org/drawingml/2006/wordprocessingDrawing" relativeFrom="paragraph">
                  <wp:posOffset>81280</wp:posOffset>
                </wp:positionV>
                <wp:extent cx="6493510" cy="1531620"/>
                <wp:effectExtent l="76200" t="38100" r="78740" b="87630"/>
                <wp:wrapNone xmlns:wp="http://schemas.openxmlformats.org/drawingml/2006/wordprocessingDrawing"/>
                <wp:docPr xmlns:wp="http://schemas.openxmlformats.org/drawingml/2006/wordprocessingDrawing" id="49" name="Rectángulo: esquinas redondeadas 49"/>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6493510" cy="153162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xmlns:wp14="http://schemas.microsoft.com/office/word/2010/wordprocessingDrawing"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mc:AlternateContent>
      </w:r>
    </w:p>
    <w:p w:rsidR="00BD15E2" w:rsidP="007E343F" w:rsidRDefault="00BD15E2" w14:paraId="2DE7809D" w14:textId="1F76E8D7">
      <w:pPr>
        <w:jc w:val="both"/>
        <w:rPr>
          <w:sz w:val="20"/>
          <w:szCs w:val="20"/>
        </w:rPr>
      </w:pPr>
      <w:r w:rsidRPr="00BD15E2">
        <w:rPr>
          <w:sz w:val="20"/>
          <w:szCs w:val="20"/>
          <w:highlight w:val="yellow"/>
        </w:rPr>
        <w:t xml:space="preserve">En especial en </w:t>
      </w:r>
      <w:r w:rsidRPr="00BD15E2" w:rsidR="00F25E9A">
        <w:rPr>
          <w:sz w:val="20"/>
          <w:szCs w:val="20"/>
          <w:highlight w:val="yellow"/>
        </w:rPr>
        <w:t>este</w:t>
      </w:r>
      <w:r w:rsidRPr="00BD15E2">
        <w:rPr>
          <w:sz w:val="20"/>
          <w:szCs w:val="20"/>
          <w:highlight w:val="yellow"/>
        </w:rPr>
        <w:t xml:space="preserve"> tipo de prenda</w:t>
      </w:r>
      <w:r w:rsidR="00F25E9A">
        <w:rPr>
          <w:sz w:val="20"/>
          <w:szCs w:val="20"/>
          <w:highlight w:val="yellow"/>
        </w:rPr>
        <w:t>,</w:t>
      </w:r>
      <w:r w:rsidRPr="00BD15E2">
        <w:rPr>
          <w:sz w:val="20"/>
          <w:szCs w:val="20"/>
          <w:highlight w:val="yellow"/>
        </w:rPr>
        <w:t xml:space="preserve"> en el desarrollo del patronaje conforme el diseño, es </w:t>
      </w:r>
      <w:commentRangeStart w:id="105"/>
      <w:r w:rsidRPr="00BD15E2">
        <w:rPr>
          <w:sz w:val="20"/>
          <w:szCs w:val="20"/>
          <w:highlight w:val="yellow"/>
        </w:rPr>
        <w:t>importante</w:t>
      </w:r>
      <w:commentRangeEnd w:id="105"/>
      <w:r w:rsidR="0009461D">
        <w:rPr>
          <w:rStyle w:val="Refdecomentario"/>
        </w:rPr>
        <w:commentReference w:id="105"/>
      </w:r>
      <w:r w:rsidRPr="00BD15E2">
        <w:rPr>
          <w:sz w:val="20"/>
          <w:szCs w:val="20"/>
          <w:highlight w:val="yellow"/>
        </w:rPr>
        <w:t xml:space="preserve"> el cuidado en la selección de los insumos como es el caso de botones</w:t>
      </w:r>
      <w:r w:rsidR="00F25E9A">
        <w:rPr>
          <w:sz w:val="20"/>
          <w:szCs w:val="20"/>
          <w:highlight w:val="yellow"/>
        </w:rPr>
        <w:t>, cierres</w:t>
      </w:r>
      <w:r w:rsidRPr="00BD15E2">
        <w:rPr>
          <w:sz w:val="20"/>
          <w:szCs w:val="20"/>
          <w:highlight w:val="yellow"/>
        </w:rPr>
        <w:t xml:space="preserve"> y hebillas o broches, con los cuales se asegure y a la vez </w:t>
      </w:r>
      <w:r w:rsidR="009F1E4F">
        <w:rPr>
          <w:sz w:val="20"/>
          <w:szCs w:val="20"/>
          <w:highlight w:val="yellow"/>
        </w:rPr>
        <w:t xml:space="preserve">se </w:t>
      </w:r>
      <w:r w:rsidRPr="00BD15E2">
        <w:rPr>
          <w:sz w:val="20"/>
          <w:szCs w:val="20"/>
          <w:highlight w:val="yellow"/>
        </w:rPr>
        <w:t>facilite la postura de la prenda</w:t>
      </w:r>
      <w:r w:rsidR="009F1E4F">
        <w:rPr>
          <w:sz w:val="20"/>
          <w:szCs w:val="20"/>
          <w:highlight w:val="yellow"/>
        </w:rPr>
        <w:t xml:space="preserve">, </w:t>
      </w:r>
      <w:r w:rsidR="00F25E9A">
        <w:rPr>
          <w:sz w:val="20"/>
          <w:szCs w:val="20"/>
          <w:highlight w:val="yellow"/>
        </w:rPr>
        <w:t>lo anterior incide en el planteamiento del patronaje</w:t>
      </w:r>
      <w:r w:rsidRPr="00BD15E2">
        <w:rPr>
          <w:sz w:val="20"/>
          <w:szCs w:val="20"/>
          <w:highlight w:val="yellow"/>
        </w:rPr>
        <w:t>.</w:t>
      </w:r>
    </w:p>
    <w:p w:rsidR="00BD15E2" w:rsidP="007E343F" w:rsidRDefault="00BD15E2" w14:paraId="62CBCA31" w14:textId="77777777">
      <w:pPr>
        <w:jc w:val="both"/>
        <w:rPr>
          <w:sz w:val="20"/>
          <w:szCs w:val="20"/>
        </w:rPr>
      </w:pPr>
    </w:p>
    <w:p w:rsidR="00D76D7F" w:rsidP="007E343F" w:rsidRDefault="009B62AE" w14:paraId="03C4C241" w14:textId="10A15A89">
      <w:pPr>
        <w:jc w:val="both"/>
        <w:rPr>
          <w:sz w:val="20"/>
          <w:szCs w:val="20"/>
        </w:rPr>
      </w:pPr>
      <w:r>
        <w:rPr>
          <w:sz w:val="20"/>
          <w:szCs w:val="20"/>
        </w:rPr>
        <w:t>Dentro del desarrollo de los patrones se irá trabajando elementos como la horcajadura, la cual corresponde a la holgura o desahogo al fusionar básicos superiores e inferiores, este aumento o desahogo</w:t>
      </w:r>
      <w:r w:rsidR="00CE7EDA">
        <w:rPr>
          <w:sz w:val="20"/>
          <w:szCs w:val="20"/>
        </w:rPr>
        <w:t xml:space="preserve"> </w:t>
      </w:r>
      <w:r>
        <w:rPr>
          <w:sz w:val="20"/>
          <w:szCs w:val="20"/>
        </w:rPr>
        <w:t>son funcionales</w:t>
      </w:r>
      <w:r w:rsidR="00CE7EDA">
        <w:rPr>
          <w:sz w:val="20"/>
          <w:szCs w:val="20"/>
        </w:rPr>
        <w:t>,</w:t>
      </w:r>
      <w:r>
        <w:rPr>
          <w:sz w:val="20"/>
          <w:szCs w:val="20"/>
        </w:rPr>
        <w:t xml:space="preserve"> es decir</w:t>
      </w:r>
      <w:r w:rsidR="00CE7EDA">
        <w:rPr>
          <w:sz w:val="20"/>
          <w:szCs w:val="20"/>
        </w:rPr>
        <w:t>,</w:t>
      </w:r>
      <w:r>
        <w:rPr>
          <w:sz w:val="20"/>
          <w:szCs w:val="20"/>
        </w:rPr>
        <w:t xml:space="preserve"> son elementos básicos para que la prenda a trabajar quede sobre el cuerpo sin ningún tipo de inconveniente y cumpla con la funcionalidad final.</w:t>
      </w:r>
    </w:p>
    <w:p w:rsidR="00D76D7F" w:rsidP="007E343F" w:rsidRDefault="00D76D7F" w14:paraId="2E5CF009" w14:textId="77777777">
      <w:pPr>
        <w:jc w:val="both"/>
        <w:rPr>
          <w:sz w:val="20"/>
          <w:szCs w:val="20"/>
        </w:rPr>
      </w:pPr>
    </w:p>
    <w:p w:rsidR="00D76D7F" w:rsidP="007E343F" w:rsidRDefault="009B62AE" w14:paraId="3E715A7E" w14:textId="6C58DD7F">
      <w:pPr>
        <w:jc w:val="both"/>
        <w:rPr>
          <w:sz w:val="20"/>
          <w:szCs w:val="20"/>
        </w:rPr>
      </w:pPr>
      <w:r>
        <w:rPr>
          <w:sz w:val="20"/>
          <w:szCs w:val="20"/>
        </w:rPr>
        <w:t>Debe tener en cuenta que a nivel comercial existen diversos nombres para cada un</w:t>
      </w:r>
      <w:r w:rsidR="00797D1C">
        <w:rPr>
          <w:sz w:val="20"/>
          <w:szCs w:val="20"/>
        </w:rPr>
        <w:t>o</w:t>
      </w:r>
      <w:r>
        <w:rPr>
          <w:sz w:val="20"/>
          <w:szCs w:val="20"/>
        </w:rPr>
        <w:t xml:space="preserve"> de los detalles y complementos de las prendas</w:t>
      </w:r>
      <w:r w:rsidR="00797D1C">
        <w:rPr>
          <w:sz w:val="20"/>
          <w:szCs w:val="20"/>
        </w:rPr>
        <w:t>;</w:t>
      </w:r>
      <w:r>
        <w:rPr>
          <w:sz w:val="20"/>
          <w:szCs w:val="20"/>
        </w:rPr>
        <w:t xml:space="preserve"> sin embargo, en este caso se trabajará desde la parte funcional sin especificar los nombres comerciales.</w:t>
      </w:r>
    </w:p>
    <w:p w:rsidR="007720EC" w:rsidP="007E343F" w:rsidRDefault="007720EC" w14:paraId="191FC52F" w14:textId="77777777">
      <w:pPr>
        <w:jc w:val="both"/>
        <w:rPr>
          <w:sz w:val="20"/>
          <w:szCs w:val="20"/>
        </w:rPr>
      </w:pPr>
    </w:p>
    <w:p w:rsidR="007720EC" w:rsidP="007E343F" w:rsidRDefault="007720EC" w14:paraId="0C76BCC6" w14:textId="42CE2F9E">
      <w:pPr>
        <w:jc w:val="both"/>
        <w:rPr>
          <w:sz w:val="20"/>
          <w:szCs w:val="20"/>
        </w:rPr>
      </w:pPr>
      <w:commentRangeStart w:id="106"/>
      <w:r>
        <w:rPr>
          <w:sz w:val="20"/>
          <w:szCs w:val="20"/>
        </w:rPr>
        <w:t>En el siguiente video se detalla el trazo para este tipo de prenda</w:t>
      </w:r>
      <w:commentRangeEnd w:id="106"/>
      <w:r>
        <w:rPr>
          <w:rStyle w:val="Refdecomentario"/>
        </w:rPr>
        <w:commentReference w:id="106"/>
      </w:r>
    </w:p>
    <w:p w:rsidR="007E343F" w:rsidP="007E343F" w:rsidRDefault="007E343F" w14:paraId="5ED19817" w14:textId="77777777">
      <w:pPr>
        <w:jc w:val="both"/>
        <w:rPr>
          <w:sz w:val="20"/>
          <w:szCs w:val="20"/>
        </w:rPr>
      </w:pPr>
    </w:p>
    <w:p w:rsidR="00D76D7F" w:rsidRDefault="009B62AE" w14:paraId="2D68FD8C" w14:textId="1051E454">
      <w:pPr>
        <w:ind w:firstLine="284"/>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 xml:space="preserve">.9 Trazo de prendas – </w:t>
      </w:r>
      <w:r w:rsidR="00434A34">
        <w:rPr>
          <w:i/>
          <w:color w:val="595959"/>
          <w:sz w:val="20"/>
          <w:szCs w:val="20"/>
        </w:rPr>
        <w:t>o</w:t>
      </w:r>
      <w:r>
        <w:rPr>
          <w:i/>
          <w:color w:val="595959"/>
          <w:sz w:val="20"/>
          <w:szCs w:val="20"/>
        </w:rPr>
        <w:t>verol</w:t>
      </w:r>
      <w:r w:rsidR="007720EC">
        <w:rPr>
          <w:i/>
          <w:color w:val="595959"/>
          <w:sz w:val="20"/>
          <w:szCs w:val="20"/>
        </w:rPr>
        <w:t xml:space="preserve"> </w:t>
      </w:r>
      <w:r w:rsidRPr="007720EC" w:rsidR="007720EC">
        <w:rPr>
          <w:i/>
          <w:color w:val="595959"/>
          <w:sz w:val="20"/>
          <w:szCs w:val="20"/>
        </w:rPr>
        <w:t>https://youtu.be/Zawo0ddvcas</w:t>
      </w:r>
    </w:p>
    <w:p w:rsidR="00FB5839" w:rsidP="00FB5839" w:rsidRDefault="00FB5839" w14:paraId="2940BE64" w14:textId="77777777">
      <w:pPr>
        <w:jc w:val="both"/>
        <w:rPr>
          <w:sz w:val="20"/>
          <w:szCs w:val="20"/>
        </w:rPr>
      </w:pPr>
    </w:p>
    <w:p w:rsidR="00D76D7F" w:rsidRDefault="00D76D7F" w14:paraId="65167C41" w14:textId="77777777">
      <w:pPr>
        <w:rPr>
          <w:b/>
          <w:sz w:val="20"/>
          <w:szCs w:val="20"/>
        </w:rPr>
      </w:pPr>
    </w:p>
    <w:p w:rsidR="00D76D7F" w:rsidRDefault="00BA3205" w14:paraId="2AA9BCC8" w14:textId="78E730FC">
      <w:pPr>
        <w:rPr>
          <w:b/>
          <w:sz w:val="20"/>
          <w:szCs w:val="20"/>
        </w:rPr>
      </w:pPr>
      <w:r>
        <w:rPr>
          <w:b/>
          <w:sz w:val="20"/>
          <w:szCs w:val="20"/>
        </w:rPr>
        <w:t>1</w:t>
      </w:r>
      <w:r w:rsidR="009B62AE">
        <w:rPr>
          <w:b/>
          <w:sz w:val="20"/>
          <w:szCs w:val="20"/>
        </w:rPr>
        <w:t xml:space="preserve">.10 Trazo de prendas – </w:t>
      </w:r>
      <w:r w:rsidR="001E57B8">
        <w:rPr>
          <w:b/>
          <w:sz w:val="20"/>
          <w:szCs w:val="20"/>
        </w:rPr>
        <w:t>b</w:t>
      </w:r>
      <w:r w:rsidR="009B62AE">
        <w:rPr>
          <w:b/>
          <w:sz w:val="20"/>
          <w:szCs w:val="20"/>
        </w:rPr>
        <w:t>ata o vestido</w:t>
      </w:r>
    </w:p>
    <w:p w:rsidR="00D76D7F" w:rsidRDefault="00D76D7F" w14:paraId="4CBBFF1A" w14:textId="77777777">
      <w:pPr>
        <w:rPr>
          <w:sz w:val="20"/>
          <w:szCs w:val="20"/>
        </w:rPr>
      </w:pPr>
    </w:p>
    <w:p w:rsidR="007720EC" w:rsidP="007E343F" w:rsidRDefault="009B62AE" w14:paraId="6E0E962E" w14:textId="77777777">
      <w:pPr>
        <w:jc w:val="both"/>
        <w:rPr>
          <w:sz w:val="20"/>
          <w:szCs w:val="20"/>
        </w:rPr>
      </w:pPr>
      <w:commentRangeStart w:id="107"/>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r w:rsidR="00FB5839">
        <w:rPr>
          <w:sz w:val="20"/>
          <w:szCs w:val="20"/>
        </w:rPr>
        <w:t xml:space="preserve"> </w:t>
      </w:r>
      <w:commentRangeEnd w:id="107"/>
      <w:r w:rsidR="007720EC">
        <w:rPr>
          <w:rStyle w:val="Refdecomentario"/>
        </w:rPr>
        <w:commentReference w:id="107"/>
      </w:r>
    </w:p>
    <w:p w:rsidR="007720EC" w:rsidP="007E343F" w:rsidRDefault="007720EC" w14:paraId="7D371F8B" w14:textId="77777777">
      <w:pPr>
        <w:jc w:val="both"/>
        <w:rPr>
          <w:sz w:val="20"/>
          <w:szCs w:val="20"/>
        </w:rPr>
      </w:pPr>
    </w:p>
    <w:p w:rsidR="00D76D7F" w:rsidP="007E343F" w:rsidRDefault="009B62AE" w14:paraId="633655FF" w14:textId="40A46157">
      <w:pPr>
        <w:jc w:val="both"/>
        <w:rPr>
          <w:sz w:val="20"/>
          <w:szCs w:val="20"/>
        </w:rPr>
      </w:pPr>
      <w:r>
        <w:rPr>
          <w:sz w:val="20"/>
          <w:szCs w:val="20"/>
        </w:rPr>
        <w:t>Para el desarrollo del trazo de prendas superiores – vestido o bata</w:t>
      </w:r>
      <w:r w:rsidR="00740B53">
        <w:rPr>
          <w:sz w:val="20"/>
          <w:szCs w:val="20"/>
        </w:rPr>
        <w:t xml:space="preserve"> </w:t>
      </w:r>
      <w:r>
        <w:rPr>
          <w:sz w:val="20"/>
          <w:szCs w:val="20"/>
        </w:rPr>
        <w:t>se trabajará un dibujo plano de referencia, bajo los requerimientos de una niña, partiendo desde el básico.</w:t>
      </w:r>
    </w:p>
    <w:p w:rsidR="00E45FD1" w:rsidP="007E343F" w:rsidRDefault="00E45FD1" w14:paraId="5095F538" w14:textId="23ED3DD6">
      <w:pPr>
        <w:jc w:val="both"/>
        <w:rPr>
          <w:sz w:val="20"/>
          <w:szCs w:val="20"/>
        </w:rPr>
      </w:pPr>
    </w:p>
    <w:p w:rsidR="00E45FD1" w:rsidP="007E343F" w:rsidRDefault="00E45FD1" w14:paraId="5F6A0213" w14:textId="48D5A611">
      <w:pPr>
        <w:jc w:val="both"/>
        <w:rPr>
          <w:sz w:val="20"/>
          <w:szCs w:val="20"/>
        </w:rPr>
      </w:pPr>
      <w:r w:rsidRPr="007720EC">
        <w:rPr>
          <w:sz w:val="20"/>
          <w:szCs w:val="20"/>
        </w:rPr>
        <w:t>El vestido infantil se caracteriza por los vuelos, recogidos</w:t>
      </w:r>
      <w:r w:rsidRPr="007720EC" w:rsidR="00740B53">
        <w:rPr>
          <w:sz w:val="20"/>
          <w:szCs w:val="20"/>
        </w:rPr>
        <w:t xml:space="preserve"> y</w:t>
      </w:r>
      <w:r w:rsidRPr="007720EC">
        <w:rPr>
          <w:sz w:val="20"/>
          <w:szCs w:val="20"/>
        </w:rPr>
        <w:t xml:space="preserve"> prenses que contempla</w:t>
      </w:r>
      <w:r w:rsidRPr="007720EC" w:rsidR="00740B53">
        <w:rPr>
          <w:sz w:val="20"/>
          <w:szCs w:val="20"/>
        </w:rPr>
        <w:t>n</w:t>
      </w:r>
      <w:r w:rsidRPr="007720EC">
        <w:rPr>
          <w:sz w:val="20"/>
          <w:szCs w:val="20"/>
        </w:rPr>
        <w:t xml:space="preserve"> en los diseños, así mismo</w:t>
      </w:r>
      <w:r w:rsidRPr="007720EC" w:rsidR="00740B53">
        <w:rPr>
          <w:sz w:val="20"/>
          <w:szCs w:val="20"/>
        </w:rPr>
        <w:t>,</w:t>
      </w:r>
      <w:r w:rsidRPr="007720EC">
        <w:rPr>
          <w:sz w:val="20"/>
          <w:szCs w:val="20"/>
        </w:rPr>
        <w:t xml:space="preserve"> la aplicación de complementos como golas y el uso de insumos como encajes, cintas, además de sistemas de ajuste como encauchados. Por otra parte</w:t>
      </w:r>
      <w:r w:rsidRPr="007720EC" w:rsidR="00740B53">
        <w:rPr>
          <w:sz w:val="20"/>
          <w:szCs w:val="20"/>
        </w:rPr>
        <w:t>,</w:t>
      </w:r>
      <w:r w:rsidRPr="007720EC">
        <w:rPr>
          <w:sz w:val="20"/>
          <w:szCs w:val="20"/>
        </w:rPr>
        <w:t xml:space="preserve"> han ido adoptando características de prendas femeninas para producir </w:t>
      </w:r>
      <w:r w:rsidRPr="007720EC" w:rsidR="00740B53">
        <w:rPr>
          <w:sz w:val="20"/>
          <w:szCs w:val="20"/>
        </w:rPr>
        <w:t>el</w:t>
      </w:r>
      <w:r w:rsidRPr="007720EC">
        <w:rPr>
          <w:sz w:val="20"/>
          <w:szCs w:val="20"/>
        </w:rPr>
        <w:t xml:space="preserve"> mismo vestido para ambas líneas, lo cual es importante considerar en el momento del desarrollo del patronaje.</w:t>
      </w:r>
    </w:p>
    <w:p w:rsidR="00E45FD1" w:rsidRDefault="00E45FD1" w14:paraId="4B2B4EB8" w14:textId="77777777">
      <w:pPr>
        <w:rPr>
          <w:sz w:val="20"/>
          <w:szCs w:val="20"/>
        </w:rPr>
      </w:pPr>
    </w:p>
    <w:p w:rsidR="00D76D7F" w:rsidRDefault="009B62AE" w14:paraId="368DF167" w14:textId="77777777">
      <w:pPr>
        <w:ind w:firstLine="720"/>
        <w:rPr>
          <w:i/>
          <w:color w:val="595959"/>
          <w:sz w:val="20"/>
          <w:szCs w:val="20"/>
        </w:rPr>
      </w:pPr>
      <w:commentRangeStart w:id="108"/>
      <w:commentRangeStart w:id="109"/>
      <w:r>
        <w:rPr>
          <w:i/>
          <w:color w:val="595959"/>
          <w:sz w:val="20"/>
          <w:szCs w:val="20"/>
        </w:rPr>
        <w:t>Imagen</w:t>
      </w:r>
      <w:commentRangeEnd w:id="108"/>
      <w:r w:rsidR="0009461D">
        <w:rPr>
          <w:rStyle w:val="Refdecomentario"/>
        </w:rPr>
        <w:commentReference w:id="108"/>
      </w:r>
      <w:commentRangeEnd w:id="109"/>
      <w:r w:rsidR="007720EC">
        <w:rPr>
          <w:rStyle w:val="Refdecomentario"/>
        </w:rPr>
        <w:commentReference w:id="109"/>
      </w:r>
      <w:r>
        <w:rPr>
          <w:i/>
          <w:color w:val="595959"/>
          <w:sz w:val="20"/>
          <w:szCs w:val="20"/>
        </w:rPr>
        <w:t xml:space="preserve"> 1</w:t>
      </w:r>
    </w:p>
    <w:p w:rsidR="00FB5839" w:rsidRDefault="00FB5839" w14:paraId="78350014" w14:textId="77777777">
      <w:pPr>
        <w:rPr>
          <w:sz w:val="20"/>
          <w:szCs w:val="20"/>
        </w:rPr>
      </w:pPr>
    </w:p>
    <w:p w:rsidR="00D76D7F" w:rsidRDefault="009B62AE" w14:paraId="7E72C71E" w14:textId="5006770A">
      <w:pPr>
        <w:rPr>
          <w:sz w:val="20"/>
          <w:szCs w:val="20"/>
        </w:rPr>
      </w:pPr>
      <w:r>
        <w:rPr>
          <w:sz w:val="20"/>
          <w:szCs w:val="20"/>
        </w:rPr>
        <w:t>Para el desarrollo del trazo de la prenda se harán todos los pasos del patronaje mencionados al inicio, con el fin de validar y confrontar dudas en los conocimientos adquiridos.</w:t>
      </w:r>
    </w:p>
    <w:p w:rsidR="00D76D7F" w:rsidRDefault="00D76D7F" w14:paraId="144DCDC6" w14:textId="77777777">
      <w:pPr>
        <w:rPr>
          <w:sz w:val="20"/>
          <w:szCs w:val="20"/>
        </w:rPr>
      </w:pPr>
    </w:p>
    <w:p w:rsidR="00D76D7F" w:rsidRDefault="009B62AE" w14:paraId="07DBF2C9" w14:textId="095D388C">
      <w:pPr>
        <w:rPr>
          <w:sz w:val="20"/>
          <w:szCs w:val="20"/>
        </w:rPr>
      </w:pPr>
      <w:r>
        <w:rPr>
          <w:sz w:val="20"/>
          <w:szCs w:val="20"/>
        </w:rPr>
        <w:t>En este trazo usted partirá de los básicos, pasando por el análisis del diseño, interpretación y trazo del plano, complementos y despiece.</w:t>
      </w:r>
      <w:r w:rsidR="007720EC">
        <w:rPr>
          <w:sz w:val="20"/>
          <w:szCs w:val="20"/>
        </w:rPr>
        <w:t xml:space="preserve"> </w:t>
      </w:r>
      <w:commentRangeStart w:id="110"/>
      <w:r w:rsidR="007720EC">
        <w:rPr>
          <w:sz w:val="20"/>
          <w:szCs w:val="20"/>
        </w:rPr>
        <w:t>Como se presenta en el siguiente video:</w:t>
      </w:r>
      <w:commentRangeEnd w:id="110"/>
      <w:r w:rsidR="007720EC">
        <w:rPr>
          <w:rStyle w:val="Refdecomentario"/>
        </w:rPr>
        <w:commentReference w:id="110"/>
      </w:r>
    </w:p>
    <w:p w:rsidR="007E343F" w:rsidRDefault="007E343F" w14:paraId="0A2E5224" w14:textId="77777777">
      <w:pPr>
        <w:rPr>
          <w:sz w:val="20"/>
          <w:szCs w:val="20"/>
        </w:rPr>
      </w:pPr>
    </w:p>
    <w:p w:rsidR="00D76D7F" w:rsidRDefault="009B62AE" w14:paraId="1BFDB1EF" w14:textId="0AB63A66">
      <w:pPr>
        <w:ind w:firstLine="284"/>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 xml:space="preserve">.10 Trazo de prendas – </w:t>
      </w:r>
      <w:r w:rsidR="007278EC">
        <w:rPr>
          <w:i/>
          <w:color w:val="595959"/>
          <w:sz w:val="20"/>
          <w:szCs w:val="20"/>
        </w:rPr>
        <w:t>b</w:t>
      </w:r>
      <w:r>
        <w:rPr>
          <w:i/>
          <w:color w:val="595959"/>
          <w:sz w:val="20"/>
          <w:szCs w:val="20"/>
        </w:rPr>
        <w:t>ata o vestido</w:t>
      </w:r>
      <w:r w:rsidR="007720EC">
        <w:rPr>
          <w:i/>
          <w:color w:val="595959"/>
          <w:sz w:val="20"/>
          <w:szCs w:val="20"/>
        </w:rPr>
        <w:t xml:space="preserve"> </w:t>
      </w:r>
      <w:r w:rsidRPr="007720EC" w:rsidR="007720EC">
        <w:rPr>
          <w:i/>
          <w:color w:val="595959"/>
          <w:sz w:val="20"/>
          <w:szCs w:val="20"/>
        </w:rPr>
        <w:t>https://youtu.be/JnFLa4-gUa4</w:t>
      </w:r>
    </w:p>
    <w:p w:rsidR="00D76D7F" w:rsidRDefault="00D76D7F" w14:paraId="1D09F57E" w14:textId="77777777">
      <w:pPr>
        <w:rPr>
          <w:sz w:val="20"/>
          <w:szCs w:val="20"/>
        </w:rPr>
      </w:pPr>
    </w:p>
    <w:p w:rsidR="00D76D7F" w:rsidRDefault="001F038A" w14:paraId="221BAC5B" w14:textId="3631F613">
      <w:pPr>
        <w:rPr>
          <w:b/>
          <w:sz w:val="20"/>
          <w:szCs w:val="20"/>
        </w:rPr>
      </w:pPr>
      <w:r>
        <w:rPr>
          <w:b/>
          <w:sz w:val="20"/>
          <w:szCs w:val="20"/>
        </w:rPr>
        <w:t>2</w:t>
      </w:r>
      <w:r w:rsidR="009B62AE">
        <w:rPr>
          <w:b/>
          <w:sz w:val="20"/>
          <w:szCs w:val="20"/>
        </w:rPr>
        <w:t xml:space="preserve">. Patronaje </w:t>
      </w:r>
      <w:r w:rsidR="007278EC">
        <w:rPr>
          <w:b/>
          <w:sz w:val="20"/>
          <w:szCs w:val="20"/>
        </w:rPr>
        <w:t>b</w:t>
      </w:r>
      <w:r w:rsidR="009B62AE">
        <w:rPr>
          <w:b/>
          <w:sz w:val="20"/>
          <w:szCs w:val="20"/>
        </w:rPr>
        <w:t xml:space="preserve">ásico </w:t>
      </w:r>
      <w:r w:rsidR="007278EC">
        <w:rPr>
          <w:b/>
          <w:sz w:val="20"/>
          <w:szCs w:val="20"/>
        </w:rPr>
        <w:t>l</w:t>
      </w:r>
      <w:r w:rsidR="009B62AE">
        <w:rPr>
          <w:b/>
          <w:sz w:val="20"/>
          <w:szCs w:val="20"/>
        </w:rPr>
        <w:t xml:space="preserve">ínea </w:t>
      </w:r>
      <w:r w:rsidR="007278EC">
        <w:rPr>
          <w:b/>
          <w:sz w:val="20"/>
          <w:szCs w:val="20"/>
        </w:rPr>
        <w:t>m</w:t>
      </w:r>
      <w:r w:rsidR="009B62AE">
        <w:rPr>
          <w:b/>
          <w:sz w:val="20"/>
          <w:szCs w:val="20"/>
        </w:rPr>
        <w:t>asculina</w:t>
      </w:r>
    </w:p>
    <w:p w:rsidR="00D76D7F" w:rsidRDefault="00D76D7F" w14:paraId="1AAFE0C6" w14:textId="77777777">
      <w:pPr>
        <w:rPr>
          <w:sz w:val="20"/>
          <w:szCs w:val="20"/>
        </w:rPr>
      </w:pPr>
    </w:p>
    <w:p w:rsidR="00D76D7F" w:rsidP="00FB5839" w:rsidRDefault="009B62AE" w14:paraId="684ECADE" w14:textId="14AF2C87">
      <w:pPr>
        <w:jc w:val="both"/>
        <w:rPr>
          <w:sz w:val="20"/>
          <w:szCs w:val="20"/>
        </w:rPr>
      </w:pPr>
      <w:r>
        <w:rPr>
          <w:sz w:val="20"/>
          <w:szCs w:val="20"/>
        </w:rPr>
        <w:t xml:space="preserve">Antes de iniciar la implementación y transformación de básicos en masculino se debe tener en cuenta la introducción y los conceptos referenciados en la unidad de </w:t>
      </w:r>
      <w:proofErr w:type="spellStart"/>
      <w:r>
        <w:rPr>
          <w:sz w:val="20"/>
          <w:szCs w:val="20"/>
        </w:rPr>
        <w:t>pre-patronaje</w:t>
      </w:r>
      <w:proofErr w:type="spellEnd"/>
      <w:r>
        <w:rPr>
          <w:sz w:val="20"/>
          <w:szCs w:val="20"/>
        </w:rPr>
        <w:t>, con el fin de mantener claridad en el desarrollo de modelos.</w:t>
      </w:r>
    </w:p>
    <w:p w:rsidR="00D76D7F" w:rsidP="00FB5839" w:rsidRDefault="00D76D7F" w14:paraId="31C996AB" w14:textId="77777777">
      <w:pPr>
        <w:jc w:val="both"/>
        <w:rPr>
          <w:sz w:val="20"/>
          <w:szCs w:val="20"/>
        </w:rPr>
      </w:pPr>
    </w:p>
    <w:p w:rsidR="00D76D7F" w:rsidP="00FB5839" w:rsidRDefault="009B62AE" w14:paraId="1DA5E6CE" w14:textId="3AF6434F">
      <w:pPr>
        <w:jc w:val="both"/>
        <w:rPr>
          <w:sz w:val="20"/>
          <w:szCs w:val="20"/>
        </w:rPr>
      </w:pPr>
      <w:r>
        <w:rPr>
          <w:sz w:val="20"/>
          <w:szCs w:val="20"/>
        </w:rPr>
        <w:t xml:space="preserve">Lo primero </w:t>
      </w:r>
      <w:r w:rsidR="00FB5839">
        <w:rPr>
          <w:sz w:val="20"/>
          <w:szCs w:val="20"/>
        </w:rPr>
        <w:t>para</w:t>
      </w:r>
      <w:r>
        <w:rPr>
          <w:sz w:val="20"/>
          <w:szCs w:val="20"/>
        </w:rPr>
        <w:t xml:space="preserve"> tener en cuenta es el manejo de cuadro de tallas y unidad de medida, en masculino el desarrollo de modelos o diseños en el manual</w:t>
      </w:r>
      <w:r w:rsidR="00AD4D1F">
        <w:rPr>
          <w:sz w:val="20"/>
          <w:szCs w:val="20"/>
        </w:rPr>
        <w:t xml:space="preserve"> </w:t>
      </w:r>
      <w:r>
        <w:rPr>
          <w:sz w:val="20"/>
          <w:szCs w:val="20"/>
        </w:rPr>
        <w:t>se identifica en centímetros</w:t>
      </w:r>
      <w:r w:rsidR="0048715C">
        <w:rPr>
          <w:sz w:val="20"/>
          <w:szCs w:val="20"/>
        </w:rPr>
        <w:t>;</w:t>
      </w:r>
      <w:r>
        <w:rPr>
          <w:sz w:val="20"/>
          <w:szCs w:val="20"/>
        </w:rPr>
        <w:t xml:space="preserve"> sin embargo, el cuadro de tallas se encuentra en pulgadas, es necesario tener el cuadro de tallas con la conversión a centímetros para facilitar los procesos del trazo.</w:t>
      </w:r>
    </w:p>
    <w:p w:rsidR="00FB5839" w:rsidRDefault="00FB5839" w14:paraId="594250A0" w14:textId="77777777">
      <w:pPr>
        <w:rPr>
          <w:sz w:val="20"/>
          <w:szCs w:val="20"/>
        </w:rPr>
      </w:pPr>
    </w:p>
    <w:p w:rsidR="00D76D7F" w:rsidP="00FB5839" w:rsidRDefault="009B62AE" w14:paraId="4EC2220F" w14:textId="05DDE70C">
      <w:pPr>
        <w:jc w:val="both"/>
        <w:rPr>
          <w:sz w:val="20"/>
          <w:szCs w:val="20"/>
        </w:rPr>
      </w:pPr>
      <w:r>
        <w:rPr>
          <w:sz w:val="20"/>
          <w:szCs w:val="20"/>
        </w:rPr>
        <w:t xml:space="preserve">Otro punto </w:t>
      </w:r>
      <w:r w:rsidR="00FB5839">
        <w:rPr>
          <w:sz w:val="20"/>
          <w:szCs w:val="20"/>
        </w:rPr>
        <w:t>para</w:t>
      </w:r>
      <w:r>
        <w:rPr>
          <w:sz w:val="20"/>
          <w:szCs w:val="20"/>
        </w:rPr>
        <w:t xml:space="preserve"> tener en cuenta es el manejo de siluetas, en masculino el manual trabaja dos siluetas</w:t>
      </w:r>
      <w:r w:rsidR="0045377C">
        <w:rPr>
          <w:sz w:val="20"/>
          <w:szCs w:val="20"/>
        </w:rPr>
        <w:t>:</w:t>
      </w:r>
      <w:r>
        <w:rPr>
          <w:sz w:val="20"/>
          <w:szCs w:val="20"/>
        </w:rPr>
        <w:t xml:space="preserve"> una clásica y otra </w:t>
      </w:r>
      <w:proofErr w:type="spellStart"/>
      <w:r w:rsidR="0045377C">
        <w:rPr>
          <w:sz w:val="20"/>
          <w:szCs w:val="20"/>
        </w:rPr>
        <w:t>s</w:t>
      </w:r>
      <w:r w:rsidRPr="0045377C">
        <w:rPr>
          <w:i/>
          <w:iCs/>
          <w:sz w:val="20"/>
          <w:szCs w:val="20"/>
        </w:rPr>
        <w:t>lim</w:t>
      </w:r>
      <w:proofErr w:type="spellEnd"/>
      <w:r w:rsidRPr="0045377C">
        <w:rPr>
          <w:i/>
          <w:iCs/>
          <w:sz w:val="20"/>
          <w:szCs w:val="20"/>
        </w:rPr>
        <w:t xml:space="preserve"> </w:t>
      </w:r>
      <w:proofErr w:type="spellStart"/>
      <w:r w:rsidRPr="0045377C">
        <w:rPr>
          <w:i/>
          <w:iCs/>
          <w:sz w:val="20"/>
          <w:szCs w:val="20"/>
        </w:rPr>
        <w:t>fit</w:t>
      </w:r>
      <w:proofErr w:type="spellEnd"/>
      <w:r>
        <w:rPr>
          <w:sz w:val="20"/>
          <w:szCs w:val="20"/>
        </w:rPr>
        <w:t>, si bien el desarrollo de los planos y moldes cumple con los mismos pasos o el mismo orden secuencial, lo que varía son las fórmulas, específicamente para el desarrollo de los básicos.</w:t>
      </w:r>
    </w:p>
    <w:p w:rsidR="00D76D7F" w:rsidP="00FB5839" w:rsidRDefault="00D76D7F" w14:paraId="08A184FA" w14:textId="77777777">
      <w:pPr>
        <w:jc w:val="both"/>
        <w:rPr>
          <w:sz w:val="20"/>
          <w:szCs w:val="20"/>
        </w:rPr>
      </w:pPr>
    </w:p>
    <w:p w:rsidR="00FB5839" w:rsidP="00FB5839" w:rsidRDefault="009B62AE" w14:paraId="2B2773D5" w14:textId="65E6EF10">
      <w:pPr>
        <w:jc w:val="both"/>
        <w:rPr>
          <w:sz w:val="20"/>
          <w:szCs w:val="20"/>
        </w:rPr>
      </w:pPr>
      <w:r>
        <w:rPr>
          <w:sz w:val="20"/>
          <w:szCs w:val="20"/>
        </w:rPr>
        <w:t>Para la implementación y modificación de básicos es importante tener claridad en cada uno de los conceptos de patronaje como medidas, pasos, elementos y vocabulario técnico que se irá implementando en el desarrollo de los trazos, moldes o planos.</w:t>
      </w:r>
    </w:p>
    <w:p w:rsidR="00D76D7F" w:rsidP="00FB5839" w:rsidRDefault="009B62AE" w14:paraId="37771C80" w14:textId="47E8B93C">
      <w:pPr>
        <w:jc w:val="both"/>
        <w:rPr>
          <w:sz w:val="20"/>
          <w:szCs w:val="20"/>
        </w:rPr>
      </w:pPr>
      <w:r>
        <w:rPr>
          <w:sz w:val="20"/>
          <w:szCs w:val="20"/>
        </w:rPr>
        <w:br/>
      </w:r>
      <w:r>
        <w:rPr>
          <w:sz w:val="20"/>
          <w:szCs w:val="20"/>
        </w:rPr>
        <w:t>En este punto, para la implementación de los básicos se debe tomar como referencia los pasos del patronaje</w:t>
      </w:r>
      <w:r w:rsidR="004C7965">
        <w:rPr>
          <w:sz w:val="20"/>
          <w:szCs w:val="20"/>
        </w:rPr>
        <w:t xml:space="preserve"> de acuerdo con</w:t>
      </w:r>
      <w:r>
        <w:rPr>
          <w:sz w:val="20"/>
          <w:szCs w:val="20"/>
        </w:rPr>
        <w:t xml:space="preserve"> la metodología SENA.</w:t>
      </w:r>
    </w:p>
    <w:p w:rsidR="00FB5839" w:rsidP="00FB5839" w:rsidRDefault="00FB5839" w14:paraId="5D91A475" w14:textId="77777777">
      <w:pPr>
        <w:jc w:val="both"/>
        <w:rPr>
          <w:sz w:val="20"/>
          <w:szCs w:val="20"/>
        </w:rPr>
      </w:pPr>
    </w:p>
    <w:p w:rsidR="00D76D7F" w:rsidRDefault="009B62AE" w14:paraId="6F8D1E62" w14:textId="7DC79BA4">
      <w:pPr>
        <w:rPr>
          <w:b/>
          <w:sz w:val="20"/>
          <w:szCs w:val="20"/>
        </w:rPr>
      </w:pPr>
      <w:r>
        <w:rPr>
          <w:b/>
          <w:sz w:val="20"/>
          <w:szCs w:val="20"/>
        </w:rPr>
        <w:t xml:space="preserve">Pasos del patronaje – </w:t>
      </w:r>
      <w:r w:rsidR="003B494B">
        <w:rPr>
          <w:b/>
          <w:sz w:val="20"/>
          <w:szCs w:val="20"/>
        </w:rPr>
        <w:t>i</w:t>
      </w:r>
      <w:r>
        <w:rPr>
          <w:b/>
          <w:sz w:val="20"/>
          <w:szCs w:val="20"/>
        </w:rPr>
        <w:t>mplementación de básicos y desarrollo de modelos</w:t>
      </w:r>
    </w:p>
    <w:p w:rsidR="00FB5839" w:rsidRDefault="00FB5839" w14:paraId="05FBDAF4" w14:textId="77777777">
      <w:pPr>
        <w:rPr>
          <w:b/>
          <w:sz w:val="20"/>
          <w:szCs w:val="20"/>
        </w:rPr>
      </w:pPr>
    </w:p>
    <w:p w:rsidR="00D76D7F" w:rsidRDefault="009B62AE" w14:paraId="13D3852C" w14:textId="47138486">
      <w:pPr>
        <w:rPr>
          <w:sz w:val="20"/>
          <w:szCs w:val="20"/>
        </w:rPr>
      </w:pPr>
      <w:r>
        <w:rPr>
          <w:sz w:val="20"/>
          <w:szCs w:val="20"/>
        </w:rPr>
        <w:t>1. Básicos</w:t>
      </w:r>
    </w:p>
    <w:p w:rsidR="00D76D7F" w:rsidRDefault="009B62AE" w14:paraId="34A8AE4B" w14:textId="52CFD46E">
      <w:pPr>
        <w:rPr>
          <w:sz w:val="20"/>
          <w:szCs w:val="20"/>
        </w:rPr>
      </w:pPr>
      <w:r>
        <w:rPr>
          <w:sz w:val="20"/>
          <w:szCs w:val="20"/>
        </w:rPr>
        <w:t>2. Interpretación</w:t>
      </w:r>
    </w:p>
    <w:p w:rsidR="00D76D7F" w:rsidRDefault="009B62AE" w14:paraId="46334DC2" w14:textId="60C8AA13">
      <w:pPr>
        <w:rPr>
          <w:sz w:val="20"/>
          <w:szCs w:val="20"/>
        </w:rPr>
      </w:pPr>
      <w:r>
        <w:rPr>
          <w:sz w:val="20"/>
          <w:szCs w:val="20"/>
        </w:rPr>
        <w:tab/>
      </w:r>
      <w:r>
        <w:rPr>
          <w:sz w:val="20"/>
          <w:szCs w:val="20"/>
        </w:rPr>
        <w:t xml:space="preserve">Desahogos – </w:t>
      </w:r>
      <w:r w:rsidR="001670FE">
        <w:rPr>
          <w:sz w:val="20"/>
          <w:szCs w:val="20"/>
        </w:rPr>
        <w:t>c</w:t>
      </w:r>
      <w:r>
        <w:rPr>
          <w:sz w:val="20"/>
          <w:szCs w:val="20"/>
        </w:rPr>
        <w:t>ontorno. Largos y anchos</w:t>
      </w:r>
    </w:p>
    <w:p w:rsidR="00D76D7F" w:rsidRDefault="009B62AE" w14:paraId="393AF580" w14:textId="0D3196E9">
      <w:pPr>
        <w:rPr>
          <w:sz w:val="20"/>
          <w:szCs w:val="20"/>
        </w:rPr>
      </w:pPr>
      <w:r>
        <w:rPr>
          <w:sz w:val="20"/>
          <w:szCs w:val="20"/>
        </w:rPr>
        <w:tab/>
      </w:r>
      <w:r>
        <w:rPr>
          <w:sz w:val="20"/>
          <w:szCs w:val="20"/>
        </w:rPr>
        <w:t>Sistema de ajuste</w:t>
      </w:r>
    </w:p>
    <w:p w:rsidR="00D76D7F" w:rsidRDefault="009B62AE" w14:paraId="25E90A2A" w14:textId="427733B9">
      <w:pPr>
        <w:rPr>
          <w:sz w:val="20"/>
          <w:szCs w:val="20"/>
        </w:rPr>
      </w:pPr>
      <w:r>
        <w:rPr>
          <w:sz w:val="20"/>
          <w:szCs w:val="20"/>
        </w:rPr>
        <w:tab/>
      </w:r>
      <w:r>
        <w:rPr>
          <w:sz w:val="20"/>
          <w:szCs w:val="20"/>
        </w:rPr>
        <w:t>Sistema de cierre</w:t>
      </w:r>
    </w:p>
    <w:p w:rsidR="00D76D7F" w:rsidRDefault="009B62AE" w14:paraId="7837BEDA" w14:textId="72081A31">
      <w:pPr>
        <w:rPr>
          <w:sz w:val="20"/>
          <w:szCs w:val="20"/>
        </w:rPr>
      </w:pPr>
      <w:r>
        <w:rPr>
          <w:sz w:val="20"/>
          <w:szCs w:val="20"/>
        </w:rPr>
        <w:t>3. Complementos</w:t>
      </w:r>
    </w:p>
    <w:p w:rsidR="00D76D7F" w:rsidRDefault="009B62AE" w14:paraId="0DA1A9FC" w14:textId="3BE1CFC6">
      <w:pPr>
        <w:rPr>
          <w:sz w:val="20"/>
          <w:szCs w:val="20"/>
        </w:rPr>
      </w:pPr>
      <w:r>
        <w:rPr>
          <w:sz w:val="20"/>
          <w:szCs w:val="20"/>
        </w:rPr>
        <w:t>4. Señalización</w:t>
      </w:r>
    </w:p>
    <w:p w:rsidR="00D76D7F" w:rsidRDefault="001670FE" w14:paraId="0E02D488" w14:textId="702E153B">
      <w:pPr>
        <w:rPr>
          <w:sz w:val="20"/>
          <w:szCs w:val="20"/>
        </w:rPr>
      </w:pPr>
      <w:r>
        <w:rPr>
          <w:sz w:val="20"/>
          <w:szCs w:val="20"/>
        </w:rPr>
        <w:t>5</w:t>
      </w:r>
      <w:r w:rsidR="009B62AE">
        <w:rPr>
          <w:sz w:val="20"/>
          <w:szCs w:val="20"/>
        </w:rPr>
        <w:t>. Despiece</w:t>
      </w:r>
    </w:p>
    <w:p w:rsidR="00D76D7F" w:rsidP="007E343F" w:rsidRDefault="00D76D7F" w14:paraId="1DA030C9" w14:textId="77777777">
      <w:pPr>
        <w:jc w:val="both"/>
        <w:rPr>
          <w:sz w:val="20"/>
          <w:szCs w:val="20"/>
        </w:rPr>
      </w:pPr>
    </w:p>
    <w:p w:rsidR="00D76D7F" w:rsidP="007E343F" w:rsidRDefault="009B62AE" w14:paraId="257C5E85" w14:textId="4F171FB0">
      <w:pPr>
        <w:jc w:val="both"/>
        <w:rPr>
          <w:sz w:val="20"/>
          <w:szCs w:val="20"/>
        </w:rPr>
      </w:pPr>
      <w:r>
        <w:rPr>
          <w:sz w:val="20"/>
          <w:szCs w:val="20"/>
        </w:rPr>
        <w:t>Para esta unidad se hará la implementación del manual de patronaje básico SENA desde la p</w:t>
      </w:r>
      <w:r w:rsidRPr="007E343F" w:rsidR="007E343F">
        <w:rPr>
          <w:sz w:val="20"/>
          <w:szCs w:val="20"/>
          <w:highlight w:val="yellow"/>
        </w:rPr>
        <w:t>á</w:t>
      </w:r>
      <w:r>
        <w:rPr>
          <w:sz w:val="20"/>
          <w:szCs w:val="20"/>
        </w:rPr>
        <w:t>gina 63 hasta la p</w:t>
      </w:r>
      <w:r w:rsidRPr="007E343F" w:rsidR="007E343F">
        <w:rPr>
          <w:sz w:val="20"/>
          <w:szCs w:val="20"/>
          <w:highlight w:val="yellow"/>
        </w:rPr>
        <w:t>á</w:t>
      </w:r>
      <w:r>
        <w:rPr>
          <w:sz w:val="20"/>
          <w:szCs w:val="20"/>
        </w:rPr>
        <w:t>gina 80, incluyendo algunas imágenes de referencia.</w:t>
      </w:r>
    </w:p>
    <w:p w:rsidR="00D76D7F" w:rsidRDefault="00D76D7F" w14:paraId="2F42E371" w14:textId="77777777">
      <w:pPr>
        <w:rPr>
          <w:sz w:val="20"/>
          <w:szCs w:val="20"/>
        </w:rPr>
      </w:pPr>
    </w:p>
    <w:p w:rsidR="00D76D7F" w:rsidRDefault="00967183" w14:paraId="341C38B3" w14:textId="1728FBCD">
      <w:pPr>
        <w:rPr>
          <w:b/>
          <w:sz w:val="20"/>
          <w:szCs w:val="20"/>
        </w:rPr>
      </w:pPr>
      <w:r>
        <w:rPr>
          <w:b/>
          <w:noProof/>
          <w:sz w:val="20"/>
          <w:szCs w:val="20"/>
        </w:rPr>
        <mc:AlternateContent>
          <mc:Choice Requires="wps">
            <w:drawing>
              <wp:anchor distT="0" distB="0" distL="114300" distR="114300" simplePos="0" relativeHeight="251663360" behindDoc="0" locked="0" layoutInCell="1" allowOverlap="1" wp14:anchorId="1A50A644" wp14:editId="15EBE9EF">
                <wp:simplePos x="0" y="0"/>
                <wp:positionH relativeFrom="column">
                  <wp:posOffset>-408940</wp:posOffset>
                </wp:positionH>
                <wp:positionV relativeFrom="paragraph">
                  <wp:posOffset>203835</wp:posOffset>
                </wp:positionV>
                <wp:extent cx="6667500" cy="2124075"/>
                <wp:effectExtent l="76200" t="38100" r="76200" b="104775"/>
                <wp:wrapNone/>
                <wp:docPr id="61" name="Rectángulo: esquinas redondeadas 61"/>
                <wp:cNvGraphicFramePr/>
                <a:graphic xmlns:a="http://schemas.openxmlformats.org/drawingml/2006/main">
                  <a:graphicData uri="http://schemas.microsoft.com/office/word/2010/wordprocessingShape">
                    <wps:wsp>
                      <wps:cNvSpPr/>
                      <wps:spPr>
                        <a:xfrm>
                          <a:off x="0" y="0"/>
                          <a:ext cx="6667500" cy="21240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75BF855">
              <v:roundrect id="Rectángulo: esquinas redondeadas 61" style="position:absolute;margin-left:-32.2pt;margin-top:16.05pt;width:525pt;height:16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1CA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">
                <v:shadow on="t" color="black" opacity="22937f" offset="0,.63889mm" origin=",.5"/>
              </v:roundrect>
            </w:pict>
          </mc:Fallback>
        </mc:AlternateContent>
      </w:r>
      <w:r w:rsidR="001F038A">
        <w:rPr>
          <w:b/>
          <w:sz w:val="20"/>
          <w:szCs w:val="20"/>
        </w:rPr>
        <w:t>2</w:t>
      </w:r>
      <w:r w:rsidR="009B62AE">
        <w:rPr>
          <w:b/>
          <w:sz w:val="20"/>
          <w:szCs w:val="20"/>
        </w:rPr>
        <w:t xml:space="preserve">.1 Trazo de </w:t>
      </w:r>
      <w:r w:rsidR="00062C08">
        <w:rPr>
          <w:b/>
          <w:sz w:val="20"/>
          <w:szCs w:val="20"/>
        </w:rPr>
        <w:t>c</w:t>
      </w:r>
      <w:r w:rsidR="009B62AE">
        <w:rPr>
          <w:b/>
          <w:sz w:val="20"/>
          <w:szCs w:val="20"/>
        </w:rPr>
        <w:t xml:space="preserve">amisa </w:t>
      </w:r>
      <w:r w:rsidR="00062C08">
        <w:rPr>
          <w:b/>
          <w:sz w:val="20"/>
          <w:szCs w:val="20"/>
        </w:rPr>
        <w:t>c</w:t>
      </w:r>
      <w:r w:rsidR="009B62AE">
        <w:rPr>
          <w:b/>
          <w:sz w:val="20"/>
          <w:szCs w:val="20"/>
        </w:rPr>
        <w:t>lásica</w:t>
      </w:r>
    </w:p>
    <w:p w:rsidR="00D814B2" w:rsidP="00FB5839" w:rsidRDefault="00D814B2" w14:paraId="6D3EDAA9" w14:textId="1F576F0C">
      <w:pPr>
        <w:jc w:val="both"/>
        <w:rPr>
          <w:color w:val="000000"/>
          <w:sz w:val="20"/>
          <w:szCs w:val="20"/>
        </w:rPr>
      </w:pPr>
      <w:commentRangeStart w:id="111"/>
    </w:p>
    <w:p w:rsidR="00D76D7F" w:rsidP="00FB5839" w:rsidRDefault="009B62AE" w14:paraId="5FE25562" w14:textId="178F3DB4">
      <w:pPr>
        <w:jc w:val="both"/>
        <w:rPr>
          <w:color w:val="000000"/>
          <w:sz w:val="20"/>
          <w:szCs w:val="20"/>
        </w:rPr>
      </w:pPr>
      <w:r>
        <w:rPr>
          <w:color w:val="000000"/>
          <w:sz w:val="20"/>
          <w:szCs w:val="20"/>
        </w:rPr>
        <w:t>Para el desarrollo de los planos del manual de patronaje SENA, siempre se debe partir de las bases o básicos que se han desarrollado en componentes anteriores, con el fin de apropiar el análisis del manual, todo se irá desarrollando dentro del marco de la metodología SENA, en la cual se irán encontrando guías o ejemplos con la implementación de cada uno de los pasos del patronaje.</w:t>
      </w:r>
    </w:p>
    <w:p w:rsidR="00D76D7F" w:rsidP="00FB5839" w:rsidRDefault="00D76D7F" w14:paraId="08F28797" w14:textId="77777777">
      <w:pPr>
        <w:jc w:val="both"/>
        <w:rPr>
          <w:color w:val="000000"/>
          <w:sz w:val="20"/>
          <w:szCs w:val="20"/>
        </w:rPr>
      </w:pPr>
    </w:p>
    <w:p w:rsidR="00D76D7F" w:rsidP="00FB5839" w:rsidRDefault="009B62AE" w14:paraId="5B48706A" w14:textId="379A358C">
      <w:pPr>
        <w:jc w:val="both"/>
        <w:rPr>
          <w:color w:val="000000"/>
          <w:sz w:val="20"/>
          <w:szCs w:val="20"/>
        </w:rPr>
      </w:pPr>
      <w:r>
        <w:rPr>
          <w:color w:val="000000"/>
          <w:sz w:val="20"/>
          <w:szCs w:val="20"/>
        </w:rPr>
        <w:t xml:space="preserve">Para el trazo de camisa clásica en </w:t>
      </w:r>
      <w:r w:rsidRPr="007E343F">
        <w:rPr>
          <w:color w:val="000000"/>
          <w:sz w:val="20"/>
          <w:szCs w:val="20"/>
        </w:rPr>
        <w:t>la página 66 del manual</w:t>
      </w:r>
      <w:r>
        <w:rPr>
          <w:color w:val="000000"/>
          <w:sz w:val="20"/>
          <w:szCs w:val="20"/>
        </w:rPr>
        <w:t xml:space="preserve"> encontrará un plano de referencia, en el plano identificará elementos como desahogos, sistemas de cierre y complementos (almillas, prenses, bolsillo de parche)</w:t>
      </w:r>
      <w:r w:rsidR="00483C09">
        <w:rPr>
          <w:color w:val="000000"/>
          <w:sz w:val="20"/>
          <w:szCs w:val="20"/>
        </w:rPr>
        <w:t>,</w:t>
      </w:r>
      <w:r>
        <w:rPr>
          <w:color w:val="000000"/>
          <w:sz w:val="20"/>
          <w:szCs w:val="20"/>
        </w:rPr>
        <w:t xml:space="preserve"> este plano es solo una guía o una referencia de </w:t>
      </w:r>
      <w:r w:rsidR="00FB5839">
        <w:rPr>
          <w:color w:val="000000"/>
          <w:sz w:val="20"/>
          <w:szCs w:val="20"/>
        </w:rPr>
        <w:t>cómo</w:t>
      </w:r>
      <w:r>
        <w:rPr>
          <w:color w:val="000000"/>
          <w:sz w:val="20"/>
          <w:szCs w:val="20"/>
        </w:rPr>
        <w:t xml:space="preserve"> se puede implementar la base, no hace referencia a especificaciones o estándares para el trazo de una camisa</w:t>
      </w:r>
      <w:r w:rsidR="00483C09">
        <w:rPr>
          <w:color w:val="000000"/>
          <w:sz w:val="20"/>
          <w:szCs w:val="20"/>
        </w:rPr>
        <w:t>,</w:t>
      </w:r>
      <w:r>
        <w:rPr>
          <w:color w:val="000000"/>
          <w:sz w:val="20"/>
          <w:szCs w:val="20"/>
        </w:rPr>
        <w:t xml:space="preserve"> debe tener en cuenta que cada prenda, diseño, referencia, dibujo plano, ficha técnica o imagen tiene unas referencias específicas, las cuales van de la mano </w:t>
      </w:r>
      <w:r w:rsidR="00483C09">
        <w:rPr>
          <w:color w:val="000000"/>
          <w:sz w:val="20"/>
          <w:szCs w:val="20"/>
        </w:rPr>
        <w:t>con</w:t>
      </w:r>
      <w:r>
        <w:rPr>
          <w:color w:val="000000"/>
          <w:sz w:val="20"/>
          <w:szCs w:val="20"/>
        </w:rPr>
        <w:t xml:space="preserve"> todos los conceptos de diseño o requerimientos que se entregan para producción. </w:t>
      </w:r>
      <w:commentRangeEnd w:id="111"/>
      <w:r w:rsidR="00967183">
        <w:rPr>
          <w:rStyle w:val="Refdecomentario"/>
        </w:rPr>
        <w:commentReference w:id="111"/>
      </w:r>
    </w:p>
    <w:p w:rsidR="007E343F" w:rsidRDefault="009B62AE" w14:paraId="174C6B92" w14:textId="77777777">
      <w:pPr>
        <w:rPr>
          <w:color w:val="000000"/>
          <w:sz w:val="20"/>
          <w:szCs w:val="20"/>
        </w:rPr>
      </w:pPr>
      <w:r>
        <w:rPr>
          <w:color w:val="000000"/>
          <w:sz w:val="20"/>
          <w:szCs w:val="20"/>
        </w:rPr>
        <w:tab/>
      </w:r>
    </w:p>
    <w:p w:rsidR="00FF4015" w:rsidRDefault="007E343F" w14:paraId="11B7A68F" w14:textId="4D7D6CA7">
      <w:pPr>
        <w:rPr>
          <w:i/>
          <w:color w:val="595959"/>
          <w:sz w:val="20"/>
          <w:szCs w:val="20"/>
        </w:rPr>
      </w:pPr>
      <w:r>
        <w:rPr>
          <w:i/>
          <w:color w:val="595959"/>
          <w:sz w:val="20"/>
          <w:szCs w:val="20"/>
        </w:rPr>
        <w:tab/>
      </w:r>
      <w:commentRangeStart w:id="112"/>
      <w:commentRangeStart w:id="113"/>
      <w:r w:rsidR="009B62AE">
        <w:rPr>
          <w:i/>
          <w:color w:val="595959"/>
          <w:sz w:val="20"/>
          <w:szCs w:val="20"/>
        </w:rPr>
        <w:t>Imagen</w:t>
      </w:r>
      <w:commentRangeEnd w:id="112"/>
      <w:r w:rsidR="00BC34E6">
        <w:rPr>
          <w:rStyle w:val="Refdecomentario"/>
        </w:rPr>
        <w:commentReference w:id="112"/>
      </w:r>
      <w:commentRangeEnd w:id="113"/>
      <w:r w:rsidR="00FF4015">
        <w:rPr>
          <w:rStyle w:val="Refdecomentario"/>
        </w:rPr>
        <w:commentReference w:id="113"/>
      </w:r>
      <w:r w:rsidR="009B62AE">
        <w:rPr>
          <w:i/>
          <w:color w:val="595959"/>
          <w:sz w:val="20"/>
          <w:szCs w:val="20"/>
        </w:rPr>
        <w:t xml:space="preserve"> 1</w:t>
      </w:r>
    </w:p>
    <w:p w:rsidR="00FF4015" w:rsidRDefault="00FF4015" w14:paraId="2AE4A8E7" w14:textId="59188FE3">
      <w:pPr>
        <w:rPr>
          <w:i/>
          <w:color w:val="595959"/>
          <w:sz w:val="20"/>
          <w:szCs w:val="20"/>
        </w:rPr>
      </w:pPr>
      <w:r>
        <w:rPr>
          <w:i/>
          <w:noProof/>
          <w:color w:val="595959"/>
          <w:sz w:val="20"/>
          <w:szCs w:val="20"/>
        </w:rPr>
        <mc:AlternateContent>
          <mc:Choice Requires="wps">
            <w:drawing>
              <wp:anchor distT="0" distB="0" distL="114300" distR="114300" simplePos="0" relativeHeight="251681792" behindDoc="0" locked="0" layoutInCell="1" allowOverlap="1" wp14:anchorId="1E54CAA3" wp14:editId="507411BC">
                <wp:simplePos x="0" y="0"/>
                <wp:positionH relativeFrom="column">
                  <wp:posOffset>-8890</wp:posOffset>
                </wp:positionH>
                <wp:positionV relativeFrom="paragraph">
                  <wp:posOffset>81280</wp:posOffset>
                </wp:positionV>
                <wp:extent cx="1301750" cy="323850"/>
                <wp:effectExtent l="57150" t="38100" r="50800" b="95250"/>
                <wp:wrapNone/>
                <wp:docPr id="192756127" name="Rectángulo 40"/>
                <wp:cNvGraphicFramePr/>
                <a:graphic xmlns:a="http://schemas.openxmlformats.org/drawingml/2006/main">
                  <a:graphicData uri="http://schemas.microsoft.com/office/word/2010/wordprocessingShape">
                    <wps:wsp>
                      <wps:cNvSpPr/>
                      <wps:spPr>
                        <a:xfrm>
                          <a:off x="0" y="0"/>
                          <a:ext cx="1301750" cy="3238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997368E">
              <v:rect id="Rectángulo 40" style="position:absolute;margin-left:-.7pt;margin-top:6.4pt;width:102.5pt;height:25.5pt;z-index:251681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5840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">
                <v:shadow on="t" color="black" opacity="22937f" offset="0,.63889mm" origin=",.5"/>
              </v:rect>
            </w:pict>
          </mc:Fallback>
        </mc:AlternateContent>
      </w:r>
    </w:p>
    <w:p w:rsidR="00FF4015" w:rsidRDefault="00FF4015" w14:paraId="088EF26A" w14:textId="5AF0B178">
      <w:pPr>
        <w:rPr>
          <w:i/>
          <w:color w:val="595959"/>
          <w:sz w:val="20"/>
          <w:szCs w:val="20"/>
        </w:rPr>
      </w:pPr>
      <w:r>
        <w:rPr>
          <w:i/>
          <w:noProof/>
          <w:color w:val="595959"/>
          <w:sz w:val="20"/>
          <w:szCs w:val="20"/>
        </w:rPr>
        <w:drawing>
          <wp:inline distT="0" distB="0" distL="0" distR="0" wp14:anchorId="0C921FF8" wp14:editId="3677CB88">
            <wp:extent cx="1327462" cy="1924050"/>
            <wp:effectExtent l="0" t="0" r="6350" b="0"/>
            <wp:docPr id="110278940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48416" cy="1954421"/>
                    </a:xfrm>
                    <a:prstGeom prst="rect">
                      <a:avLst/>
                    </a:prstGeom>
                    <a:noFill/>
                  </pic:spPr>
                </pic:pic>
              </a:graphicData>
            </a:graphic>
          </wp:inline>
        </w:drawing>
      </w:r>
    </w:p>
    <w:p w:rsidR="007E343F" w:rsidP="007D6D1A" w:rsidRDefault="007D6D1A" w14:paraId="05160A6E" w14:textId="04AC627E">
      <w:pPr>
        <w:rPr>
          <w:sz w:val="20"/>
          <w:szCs w:val="20"/>
        </w:rPr>
      </w:pPr>
      <w:commentRangeStart w:id="114"/>
      <w:r>
        <w:rPr>
          <w:sz w:val="20"/>
          <w:szCs w:val="20"/>
        </w:rPr>
        <w:t xml:space="preserve">El video a continuación describe la manera de realizar el trazo de camisa clásica, teniendo en cuenta el manual de patronaje: </w:t>
      </w:r>
      <w:commentRangeEnd w:id="114"/>
      <w:r>
        <w:rPr>
          <w:rStyle w:val="Refdecomentario"/>
        </w:rPr>
        <w:commentReference w:id="114"/>
      </w:r>
    </w:p>
    <w:p w:rsidR="00D76D7F" w:rsidRDefault="009B62AE" w14:paraId="44FD8AC3" w14:textId="1D29B99A">
      <w:pPr>
        <w:ind w:firstLine="284"/>
        <w:rPr>
          <w:i/>
          <w:color w:val="595959"/>
          <w:sz w:val="20"/>
          <w:szCs w:val="20"/>
        </w:rPr>
      </w:pPr>
      <w:r>
        <w:rPr>
          <w:i/>
          <w:color w:val="595959"/>
          <w:sz w:val="20"/>
          <w:szCs w:val="20"/>
        </w:rPr>
        <w:t xml:space="preserve">Video - </w:t>
      </w:r>
      <w:r w:rsidR="009733E4">
        <w:rPr>
          <w:i/>
          <w:color w:val="595959"/>
          <w:sz w:val="20"/>
          <w:szCs w:val="20"/>
        </w:rPr>
        <w:t>2</w:t>
      </w:r>
      <w:r>
        <w:rPr>
          <w:i/>
          <w:color w:val="595959"/>
          <w:sz w:val="20"/>
          <w:szCs w:val="20"/>
        </w:rPr>
        <w:t xml:space="preserve">.1 Trazo de </w:t>
      </w:r>
      <w:r w:rsidR="004A34B2">
        <w:rPr>
          <w:i/>
          <w:color w:val="595959"/>
          <w:sz w:val="20"/>
          <w:szCs w:val="20"/>
        </w:rPr>
        <w:t>c</w:t>
      </w:r>
      <w:r>
        <w:rPr>
          <w:i/>
          <w:color w:val="595959"/>
          <w:sz w:val="20"/>
          <w:szCs w:val="20"/>
        </w:rPr>
        <w:t xml:space="preserve">amisa </w:t>
      </w:r>
      <w:r w:rsidR="004A34B2">
        <w:rPr>
          <w:i/>
          <w:color w:val="595959"/>
          <w:sz w:val="20"/>
          <w:szCs w:val="20"/>
        </w:rPr>
        <w:t>c</w:t>
      </w:r>
      <w:r>
        <w:rPr>
          <w:i/>
          <w:color w:val="595959"/>
          <w:sz w:val="20"/>
          <w:szCs w:val="20"/>
        </w:rPr>
        <w:t xml:space="preserve">lásica – </w:t>
      </w:r>
      <w:r w:rsidRPr="007D6D1A" w:rsidR="007D6D1A">
        <w:rPr>
          <w:i/>
          <w:color w:val="595959"/>
          <w:sz w:val="20"/>
          <w:szCs w:val="20"/>
        </w:rPr>
        <w:t>https://youtu.be/PKd_D-0U968</w:t>
      </w:r>
    </w:p>
    <w:p w:rsidR="00D76D7F" w:rsidRDefault="00D76D7F" w14:paraId="09481ACA" w14:textId="77777777">
      <w:pPr>
        <w:rPr>
          <w:sz w:val="20"/>
          <w:szCs w:val="20"/>
        </w:rPr>
      </w:pPr>
    </w:p>
    <w:p w:rsidR="00D76D7F" w:rsidRDefault="001F038A" w14:paraId="2E387593" w14:textId="485A9999">
      <w:pPr>
        <w:rPr>
          <w:b/>
          <w:sz w:val="20"/>
          <w:szCs w:val="20"/>
        </w:rPr>
      </w:pPr>
      <w:r>
        <w:rPr>
          <w:b/>
          <w:sz w:val="20"/>
          <w:szCs w:val="20"/>
        </w:rPr>
        <w:t>2</w:t>
      </w:r>
      <w:r w:rsidR="009B62AE">
        <w:rPr>
          <w:b/>
          <w:sz w:val="20"/>
          <w:szCs w:val="20"/>
        </w:rPr>
        <w:t xml:space="preserve">.1.1 Camisa </w:t>
      </w:r>
      <w:proofErr w:type="spellStart"/>
      <w:r w:rsidR="00D577BF">
        <w:rPr>
          <w:b/>
          <w:i/>
          <w:iCs/>
          <w:sz w:val="20"/>
          <w:szCs w:val="20"/>
        </w:rPr>
        <w:t>s</w:t>
      </w:r>
      <w:r w:rsidRPr="00D577BF" w:rsidR="009B62AE">
        <w:rPr>
          <w:b/>
          <w:i/>
          <w:iCs/>
          <w:sz w:val="20"/>
          <w:szCs w:val="20"/>
        </w:rPr>
        <w:t>lim</w:t>
      </w:r>
      <w:proofErr w:type="spellEnd"/>
      <w:r w:rsidRPr="00D577BF" w:rsidR="009B62AE">
        <w:rPr>
          <w:b/>
          <w:i/>
          <w:iCs/>
          <w:sz w:val="20"/>
          <w:szCs w:val="20"/>
        </w:rPr>
        <w:t xml:space="preserve"> </w:t>
      </w:r>
      <w:proofErr w:type="spellStart"/>
      <w:r w:rsidR="00D577BF">
        <w:rPr>
          <w:b/>
          <w:i/>
          <w:iCs/>
          <w:sz w:val="20"/>
          <w:szCs w:val="20"/>
        </w:rPr>
        <w:t>f</w:t>
      </w:r>
      <w:r w:rsidRPr="00D577BF" w:rsidR="009B62AE">
        <w:rPr>
          <w:b/>
          <w:i/>
          <w:iCs/>
          <w:sz w:val="20"/>
          <w:szCs w:val="20"/>
        </w:rPr>
        <w:t>it</w:t>
      </w:r>
      <w:proofErr w:type="spellEnd"/>
    </w:p>
    <w:p w:rsidR="00D76D7F" w:rsidRDefault="00D76D7F" w14:paraId="4703591A" w14:textId="77777777">
      <w:pPr>
        <w:rPr>
          <w:sz w:val="20"/>
          <w:szCs w:val="20"/>
        </w:rPr>
      </w:pPr>
    </w:p>
    <w:p w:rsidR="00D76D7F" w:rsidP="00FB5839" w:rsidRDefault="00D577BF" w14:paraId="667E05F9" w14:textId="6F38BEA6">
      <w:pPr>
        <w:jc w:val="both"/>
        <w:rPr>
          <w:sz w:val="20"/>
          <w:szCs w:val="20"/>
        </w:rPr>
      </w:pPr>
      <w:r>
        <w:rPr>
          <w:sz w:val="20"/>
          <w:szCs w:val="20"/>
        </w:rPr>
        <w:t>Al tomar</w:t>
      </w:r>
      <w:r w:rsidR="009B62AE">
        <w:rPr>
          <w:sz w:val="20"/>
          <w:szCs w:val="20"/>
        </w:rPr>
        <w:t xml:space="preserve"> como referencia el análisis realizado en el trazo de camisa clásica se dará inicio al trazo de la camisa </w:t>
      </w:r>
      <w:proofErr w:type="spellStart"/>
      <w:r>
        <w:rPr>
          <w:i/>
          <w:iCs/>
          <w:sz w:val="20"/>
          <w:szCs w:val="20"/>
        </w:rPr>
        <w:t>s</w:t>
      </w:r>
      <w:r w:rsidRPr="00D577BF" w:rsidR="009B62AE">
        <w:rPr>
          <w:i/>
          <w:iCs/>
          <w:sz w:val="20"/>
          <w:szCs w:val="20"/>
        </w:rPr>
        <w:t>lim</w:t>
      </w:r>
      <w:proofErr w:type="spellEnd"/>
      <w:r w:rsidRPr="00D577BF" w:rsidR="009B62AE">
        <w:rPr>
          <w:i/>
          <w:iCs/>
          <w:sz w:val="20"/>
          <w:szCs w:val="20"/>
        </w:rPr>
        <w:t xml:space="preserve"> </w:t>
      </w:r>
      <w:proofErr w:type="spellStart"/>
      <w:r>
        <w:rPr>
          <w:i/>
          <w:iCs/>
          <w:sz w:val="20"/>
          <w:szCs w:val="20"/>
        </w:rPr>
        <w:t>f</w:t>
      </w:r>
      <w:r w:rsidRPr="00D577BF" w:rsidR="009B62AE">
        <w:rPr>
          <w:i/>
          <w:iCs/>
          <w:sz w:val="20"/>
          <w:szCs w:val="20"/>
        </w:rPr>
        <w:t>it</w:t>
      </w:r>
      <w:proofErr w:type="spellEnd"/>
      <w:r w:rsidRPr="00D577BF" w:rsidR="009B62AE">
        <w:rPr>
          <w:i/>
          <w:iCs/>
          <w:sz w:val="20"/>
          <w:szCs w:val="20"/>
        </w:rPr>
        <w:t>.</w:t>
      </w:r>
    </w:p>
    <w:p w:rsidR="00D814B2" w:rsidP="00D814B2" w:rsidRDefault="00D814B2" w14:paraId="66746607" w14:textId="239AD1FF">
      <w:pPr>
        <w:jc w:val="both"/>
        <w:rPr>
          <w:color w:val="000000"/>
          <w:sz w:val="20"/>
          <w:szCs w:val="20"/>
        </w:rPr>
      </w:pPr>
    </w:p>
    <w:p w:rsidR="00D76D7F" w:rsidP="00FB5839" w:rsidRDefault="009B62AE" w14:paraId="2CBA5E13" w14:textId="519AB1C9">
      <w:pPr>
        <w:jc w:val="both"/>
        <w:rPr>
          <w:sz w:val="20"/>
          <w:szCs w:val="20"/>
        </w:rPr>
      </w:pPr>
      <w:r>
        <w:rPr>
          <w:sz w:val="20"/>
          <w:szCs w:val="20"/>
        </w:rPr>
        <w:t xml:space="preserve">Lo primero </w:t>
      </w:r>
      <w:r w:rsidR="00FB5839">
        <w:rPr>
          <w:sz w:val="20"/>
          <w:szCs w:val="20"/>
        </w:rPr>
        <w:t>para</w:t>
      </w:r>
      <w:r>
        <w:rPr>
          <w:sz w:val="20"/>
          <w:szCs w:val="20"/>
        </w:rPr>
        <w:t xml:space="preserve"> tener en cuenta es el manejo de los básicos, dependiendo del tipo de silueta</w:t>
      </w:r>
      <w:r w:rsidR="00CB2BC8">
        <w:rPr>
          <w:sz w:val="20"/>
          <w:szCs w:val="20"/>
        </w:rPr>
        <w:t>,</w:t>
      </w:r>
      <w:r>
        <w:rPr>
          <w:sz w:val="20"/>
          <w:szCs w:val="20"/>
        </w:rPr>
        <w:t xml:space="preserve"> en este caso</w:t>
      </w:r>
      <w:r w:rsidR="00CB2BC8">
        <w:rPr>
          <w:sz w:val="20"/>
          <w:szCs w:val="20"/>
        </w:rPr>
        <w:t>,</w:t>
      </w:r>
      <w:r>
        <w:rPr>
          <w:sz w:val="20"/>
          <w:szCs w:val="20"/>
        </w:rPr>
        <w:t xml:space="preserve"> se sugiere trabajar el básico de silueta </w:t>
      </w:r>
      <w:proofErr w:type="spellStart"/>
      <w:r w:rsidR="004E506D">
        <w:rPr>
          <w:i/>
          <w:iCs/>
          <w:sz w:val="20"/>
          <w:szCs w:val="20"/>
        </w:rPr>
        <w:t>s</w:t>
      </w:r>
      <w:r w:rsidRPr="004E506D">
        <w:rPr>
          <w:i/>
          <w:iCs/>
          <w:sz w:val="20"/>
          <w:szCs w:val="20"/>
        </w:rPr>
        <w:t>lim</w:t>
      </w:r>
      <w:proofErr w:type="spellEnd"/>
      <w:r w:rsidRPr="004E506D">
        <w:rPr>
          <w:i/>
          <w:iCs/>
          <w:sz w:val="20"/>
          <w:szCs w:val="20"/>
        </w:rPr>
        <w:t xml:space="preserve"> </w:t>
      </w:r>
      <w:proofErr w:type="spellStart"/>
      <w:r w:rsidR="004E506D">
        <w:rPr>
          <w:i/>
          <w:iCs/>
          <w:sz w:val="20"/>
          <w:szCs w:val="20"/>
        </w:rPr>
        <w:t>f</w:t>
      </w:r>
      <w:r w:rsidRPr="004E506D">
        <w:rPr>
          <w:i/>
          <w:iCs/>
          <w:sz w:val="20"/>
          <w:szCs w:val="20"/>
        </w:rPr>
        <w:t>it</w:t>
      </w:r>
      <w:proofErr w:type="spellEnd"/>
      <w:r>
        <w:rPr>
          <w:sz w:val="20"/>
          <w:szCs w:val="20"/>
        </w:rPr>
        <w:t xml:space="preserve">, con el fin de manejar la horma </w:t>
      </w:r>
      <w:r w:rsidR="00FB5839">
        <w:rPr>
          <w:sz w:val="20"/>
          <w:szCs w:val="20"/>
        </w:rPr>
        <w:t>de acuerdo con</w:t>
      </w:r>
      <w:r>
        <w:rPr>
          <w:sz w:val="20"/>
          <w:szCs w:val="20"/>
        </w:rPr>
        <w:t xml:space="preserve"> las siluetas anteriormente trabajadas.</w:t>
      </w:r>
    </w:p>
    <w:p w:rsidR="00D76D7F" w:rsidP="00FB5839" w:rsidRDefault="00D76D7F" w14:paraId="04B7D24D" w14:textId="77777777">
      <w:pPr>
        <w:jc w:val="both"/>
        <w:rPr>
          <w:sz w:val="20"/>
          <w:szCs w:val="20"/>
        </w:rPr>
      </w:pPr>
    </w:p>
    <w:p w:rsidR="00D76D7F" w:rsidP="00FB5839" w:rsidRDefault="009B62AE" w14:paraId="1B0B8DD2" w14:textId="081265BF">
      <w:pPr>
        <w:jc w:val="both"/>
        <w:rPr>
          <w:color w:val="000000"/>
          <w:sz w:val="20"/>
          <w:szCs w:val="20"/>
        </w:rPr>
      </w:pPr>
      <w:r>
        <w:rPr>
          <w:color w:val="000000"/>
          <w:sz w:val="20"/>
          <w:szCs w:val="20"/>
        </w:rPr>
        <w:t xml:space="preserve">Para el trazo de camisa </w:t>
      </w:r>
      <w:proofErr w:type="spellStart"/>
      <w:r w:rsidR="00444E07">
        <w:rPr>
          <w:i/>
          <w:iCs/>
          <w:color w:val="000000"/>
          <w:sz w:val="20"/>
          <w:szCs w:val="20"/>
        </w:rPr>
        <w:t>s</w:t>
      </w:r>
      <w:r w:rsidRPr="00444E07">
        <w:rPr>
          <w:i/>
          <w:iCs/>
          <w:color w:val="000000"/>
          <w:sz w:val="20"/>
          <w:szCs w:val="20"/>
        </w:rPr>
        <w:t>lim</w:t>
      </w:r>
      <w:proofErr w:type="spellEnd"/>
      <w:r w:rsidRPr="00444E07">
        <w:rPr>
          <w:i/>
          <w:iCs/>
          <w:color w:val="000000"/>
          <w:sz w:val="20"/>
          <w:szCs w:val="20"/>
        </w:rPr>
        <w:t xml:space="preserve"> </w:t>
      </w:r>
      <w:proofErr w:type="spellStart"/>
      <w:r w:rsidRPr="00444E07">
        <w:rPr>
          <w:i/>
          <w:iCs/>
          <w:color w:val="000000"/>
          <w:sz w:val="20"/>
          <w:szCs w:val="20"/>
        </w:rPr>
        <w:t>fit</w:t>
      </w:r>
      <w:proofErr w:type="spellEnd"/>
      <w:r>
        <w:rPr>
          <w:color w:val="000000"/>
          <w:sz w:val="20"/>
          <w:szCs w:val="20"/>
        </w:rPr>
        <w:t xml:space="preserve"> en la página 69 del manual encontrará un plano de referencia, en el plano identificará elementos como sistemas de cierre y complementos (almillas)</w:t>
      </w:r>
      <w:r w:rsidR="00444E07">
        <w:rPr>
          <w:color w:val="000000"/>
          <w:sz w:val="20"/>
          <w:szCs w:val="20"/>
        </w:rPr>
        <w:t>;</w:t>
      </w:r>
      <w:r>
        <w:rPr>
          <w:color w:val="000000"/>
          <w:sz w:val="20"/>
          <w:szCs w:val="20"/>
        </w:rPr>
        <w:t xml:space="preserve"> este plano es solo una guía o una referencia de cómo se puede implementar la base </w:t>
      </w:r>
      <w:proofErr w:type="spellStart"/>
      <w:r w:rsidR="00980908">
        <w:rPr>
          <w:i/>
          <w:iCs/>
          <w:color w:val="000000"/>
          <w:sz w:val="20"/>
          <w:szCs w:val="20"/>
        </w:rPr>
        <w:t>s</w:t>
      </w:r>
      <w:r w:rsidRPr="00980908">
        <w:rPr>
          <w:i/>
          <w:iCs/>
          <w:color w:val="000000"/>
          <w:sz w:val="20"/>
          <w:szCs w:val="20"/>
        </w:rPr>
        <w:t>lim</w:t>
      </w:r>
      <w:proofErr w:type="spellEnd"/>
      <w:r w:rsidRPr="00980908">
        <w:rPr>
          <w:i/>
          <w:iCs/>
          <w:color w:val="000000"/>
          <w:sz w:val="20"/>
          <w:szCs w:val="20"/>
        </w:rPr>
        <w:t xml:space="preserve"> </w:t>
      </w:r>
      <w:proofErr w:type="spellStart"/>
      <w:r w:rsidRPr="00980908">
        <w:rPr>
          <w:i/>
          <w:iCs/>
          <w:color w:val="000000"/>
          <w:sz w:val="20"/>
          <w:szCs w:val="20"/>
        </w:rPr>
        <w:t>fit</w:t>
      </w:r>
      <w:proofErr w:type="spellEnd"/>
      <w:r>
        <w:rPr>
          <w:color w:val="000000"/>
          <w:sz w:val="20"/>
          <w:szCs w:val="20"/>
        </w:rPr>
        <w:t xml:space="preserve">, no hace referencia a especificaciones o estándares para el trazo de una camisa </w:t>
      </w:r>
      <w:proofErr w:type="spellStart"/>
      <w:r w:rsidRPr="00FB51F1" w:rsidR="00FB51F1">
        <w:rPr>
          <w:i/>
          <w:iCs/>
          <w:color w:val="000000"/>
          <w:sz w:val="20"/>
          <w:szCs w:val="20"/>
        </w:rPr>
        <w:t>slim</w:t>
      </w:r>
      <w:proofErr w:type="spellEnd"/>
      <w:r w:rsidRPr="00FB51F1" w:rsidR="00FB51F1">
        <w:rPr>
          <w:i/>
          <w:iCs/>
          <w:color w:val="000000"/>
          <w:sz w:val="20"/>
          <w:szCs w:val="20"/>
        </w:rPr>
        <w:t xml:space="preserve"> </w:t>
      </w:r>
      <w:proofErr w:type="spellStart"/>
      <w:r w:rsidRPr="00FB51F1" w:rsidR="00FB51F1">
        <w:rPr>
          <w:i/>
          <w:iCs/>
          <w:color w:val="000000"/>
          <w:sz w:val="20"/>
          <w:szCs w:val="20"/>
        </w:rPr>
        <w:t>fit</w:t>
      </w:r>
      <w:proofErr w:type="spellEnd"/>
      <w:r>
        <w:rPr>
          <w:color w:val="000000"/>
          <w:sz w:val="20"/>
          <w:szCs w:val="20"/>
        </w:rPr>
        <w:t xml:space="preserve">, debe tener en cuenta que cada prenda, diseño, referencia, dibujo plano, ficha técnica o imagen tiene unas referencias específicas, las cuales van de la mano </w:t>
      </w:r>
      <w:r w:rsidR="00FB51F1">
        <w:rPr>
          <w:color w:val="000000"/>
          <w:sz w:val="20"/>
          <w:szCs w:val="20"/>
        </w:rPr>
        <w:t>con</w:t>
      </w:r>
      <w:r>
        <w:rPr>
          <w:color w:val="000000"/>
          <w:sz w:val="20"/>
          <w:szCs w:val="20"/>
        </w:rPr>
        <w:t xml:space="preserve"> todos los conceptos de diseño o requerimientos que se entregan para producción. </w:t>
      </w:r>
    </w:p>
    <w:p w:rsidR="00D76D7F" w:rsidRDefault="009B62AE" w14:paraId="254C6D75" w14:textId="77777777">
      <w:pPr>
        <w:rPr>
          <w:i/>
          <w:color w:val="595959"/>
          <w:sz w:val="20"/>
          <w:szCs w:val="20"/>
        </w:rPr>
      </w:pPr>
      <w:r>
        <w:rPr>
          <w:color w:val="000000"/>
          <w:sz w:val="20"/>
          <w:szCs w:val="20"/>
        </w:rPr>
        <w:tab/>
      </w:r>
      <w:commentRangeStart w:id="115"/>
      <w:commentRangeStart w:id="116"/>
      <w:r>
        <w:rPr>
          <w:i/>
          <w:color w:val="595959"/>
          <w:sz w:val="20"/>
          <w:szCs w:val="20"/>
        </w:rPr>
        <w:t>Imagen</w:t>
      </w:r>
      <w:commentRangeEnd w:id="115"/>
      <w:r w:rsidR="00BC34E6">
        <w:rPr>
          <w:rStyle w:val="Refdecomentario"/>
        </w:rPr>
        <w:commentReference w:id="115"/>
      </w:r>
      <w:commentRangeEnd w:id="116"/>
      <w:r w:rsidR="007D6D1A">
        <w:rPr>
          <w:rStyle w:val="Refdecomentario"/>
        </w:rPr>
        <w:commentReference w:id="116"/>
      </w:r>
      <w:r>
        <w:rPr>
          <w:i/>
          <w:color w:val="595959"/>
          <w:sz w:val="20"/>
          <w:szCs w:val="20"/>
        </w:rPr>
        <w:t xml:space="preserve"> 1</w:t>
      </w:r>
    </w:p>
    <w:p w:rsidR="007D6D1A" w:rsidRDefault="007D6D1A" w14:paraId="5C1C4272" w14:textId="0937B957">
      <w:pPr>
        <w:rPr>
          <w:i/>
          <w:color w:val="595959"/>
          <w:sz w:val="20"/>
          <w:szCs w:val="20"/>
        </w:rPr>
      </w:pPr>
      <w:r>
        <w:rPr>
          <w:i/>
          <w:noProof/>
          <w:color w:val="595959"/>
          <w:sz w:val="20"/>
          <w:szCs w:val="20"/>
        </w:rPr>
        <mc:AlternateContent>
          <mc:Choice Requires="wps">
            <w:drawing>
              <wp:anchor distT="0" distB="0" distL="114300" distR="114300" simplePos="0" relativeHeight="251682816" behindDoc="0" locked="0" layoutInCell="1" allowOverlap="1" wp14:anchorId="39CE0111" wp14:editId="059FB3FB">
                <wp:simplePos x="0" y="0"/>
                <wp:positionH relativeFrom="column">
                  <wp:posOffset>359410</wp:posOffset>
                </wp:positionH>
                <wp:positionV relativeFrom="paragraph">
                  <wp:posOffset>161290</wp:posOffset>
                </wp:positionV>
                <wp:extent cx="1276350" cy="323850"/>
                <wp:effectExtent l="57150" t="38100" r="57150" b="95250"/>
                <wp:wrapNone/>
                <wp:docPr id="1229006443" name="Rectángulo 42"/>
                <wp:cNvGraphicFramePr/>
                <a:graphic xmlns:a="http://schemas.openxmlformats.org/drawingml/2006/main">
                  <a:graphicData uri="http://schemas.microsoft.com/office/word/2010/wordprocessingShape">
                    <wps:wsp>
                      <wps:cNvSpPr/>
                      <wps:spPr>
                        <a:xfrm>
                          <a:off x="0" y="0"/>
                          <a:ext cx="1276350" cy="3238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505A3D6">
              <v:rect id="Rectángulo 42" style="position:absolute;margin-left:28.3pt;margin-top:12.7pt;width:100.5pt;height:25.5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45DC7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">
                <v:shadow on="t" color="black" opacity="22937f" offset="0,.63889mm" origin=",.5"/>
              </v:rect>
            </w:pict>
          </mc:Fallback>
        </mc:AlternateContent>
      </w:r>
      <w:r>
        <w:rPr>
          <w:i/>
          <w:noProof/>
          <w:color w:val="595959"/>
          <w:sz w:val="20"/>
          <w:szCs w:val="20"/>
        </w:rPr>
        <w:drawing>
          <wp:inline distT="0" distB="0" distL="0" distR="0" wp14:anchorId="642899C5" wp14:editId="37DA43EC">
            <wp:extent cx="1948533" cy="2520950"/>
            <wp:effectExtent l="0" t="0" r="0" b="0"/>
            <wp:docPr id="9841207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56740" cy="2531569"/>
                    </a:xfrm>
                    <a:prstGeom prst="rect">
                      <a:avLst/>
                    </a:prstGeom>
                    <a:noFill/>
                  </pic:spPr>
                </pic:pic>
              </a:graphicData>
            </a:graphic>
          </wp:inline>
        </w:drawing>
      </w:r>
    </w:p>
    <w:p w:rsidRPr="001040FC" w:rsidR="001040FC" w:rsidP="001040FC" w:rsidRDefault="001040FC" w14:paraId="05ADA124" w14:textId="20D12D3B">
      <w:pPr>
        <w:rPr>
          <w:iCs/>
          <w:sz w:val="20"/>
          <w:szCs w:val="20"/>
        </w:rPr>
      </w:pPr>
      <w:commentRangeStart w:id="117"/>
      <w:r w:rsidRPr="001040FC">
        <w:rPr>
          <w:iCs/>
          <w:sz w:val="20"/>
          <w:szCs w:val="20"/>
        </w:rPr>
        <w:t>En el video a continuación</w:t>
      </w:r>
      <w:r w:rsidR="00EB7ED8">
        <w:rPr>
          <w:iCs/>
          <w:sz w:val="20"/>
          <w:szCs w:val="20"/>
        </w:rPr>
        <w:t xml:space="preserve"> se describe la manera en que se realiza el trazo de camisa </w:t>
      </w:r>
      <w:r w:rsidRPr="00EB7ED8" w:rsidR="00EB7ED8">
        <w:rPr>
          <w:i/>
          <w:sz w:val="20"/>
          <w:szCs w:val="20"/>
        </w:rPr>
        <w:t xml:space="preserve">Slim </w:t>
      </w:r>
      <w:proofErr w:type="spellStart"/>
      <w:r w:rsidRPr="00EB7ED8" w:rsidR="00EB7ED8">
        <w:rPr>
          <w:i/>
          <w:sz w:val="20"/>
          <w:szCs w:val="20"/>
        </w:rPr>
        <w:t>fit</w:t>
      </w:r>
      <w:proofErr w:type="spellEnd"/>
      <w:r w:rsidR="00EB7ED8">
        <w:rPr>
          <w:i/>
          <w:sz w:val="20"/>
          <w:szCs w:val="20"/>
        </w:rPr>
        <w:t xml:space="preserve">, </w:t>
      </w:r>
      <w:r w:rsidR="00EB7ED8">
        <w:rPr>
          <w:iCs/>
          <w:sz w:val="20"/>
          <w:szCs w:val="20"/>
        </w:rPr>
        <w:t>basándose en el manual de patronaje</w:t>
      </w:r>
      <w:commentRangeEnd w:id="117"/>
      <w:r w:rsidR="00EB7ED8">
        <w:rPr>
          <w:rStyle w:val="Refdecomentario"/>
        </w:rPr>
        <w:commentReference w:id="117"/>
      </w:r>
    </w:p>
    <w:p w:rsidR="001040FC" w:rsidP="001040FC" w:rsidRDefault="001040FC" w14:paraId="6C4AFE05" w14:textId="77777777">
      <w:pPr>
        <w:rPr>
          <w:i/>
          <w:color w:val="595959"/>
          <w:sz w:val="20"/>
          <w:szCs w:val="20"/>
        </w:rPr>
      </w:pPr>
    </w:p>
    <w:p w:rsidRPr="00846854" w:rsidR="00FB5839" w:rsidP="00846854" w:rsidRDefault="009B62AE" w14:paraId="2DFD5EDF" w14:textId="2AD927CF">
      <w:pPr>
        <w:ind w:firstLine="284"/>
        <w:rPr>
          <w:i/>
          <w:color w:val="595959"/>
          <w:sz w:val="20"/>
          <w:szCs w:val="20"/>
        </w:rPr>
      </w:pPr>
      <w:r>
        <w:rPr>
          <w:i/>
          <w:color w:val="595959"/>
          <w:sz w:val="20"/>
          <w:szCs w:val="20"/>
        </w:rPr>
        <w:t xml:space="preserve">Video - </w:t>
      </w:r>
      <w:r w:rsidR="009733E4">
        <w:rPr>
          <w:i/>
          <w:color w:val="595959"/>
          <w:sz w:val="20"/>
          <w:szCs w:val="20"/>
        </w:rPr>
        <w:t>2</w:t>
      </w:r>
      <w:r>
        <w:rPr>
          <w:i/>
          <w:color w:val="595959"/>
          <w:sz w:val="20"/>
          <w:szCs w:val="20"/>
        </w:rPr>
        <w:t xml:space="preserve">.1.2 Camisa Slim </w:t>
      </w:r>
      <w:proofErr w:type="spellStart"/>
      <w:r>
        <w:rPr>
          <w:i/>
          <w:color w:val="595959"/>
          <w:sz w:val="20"/>
          <w:szCs w:val="20"/>
        </w:rPr>
        <w:t>Fit</w:t>
      </w:r>
      <w:proofErr w:type="spellEnd"/>
      <w:r>
        <w:rPr>
          <w:i/>
          <w:color w:val="595959"/>
          <w:sz w:val="20"/>
          <w:szCs w:val="20"/>
        </w:rPr>
        <w:t xml:space="preserve">. – </w:t>
      </w:r>
      <w:r w:rsidRPr="001040FC" w:rsidR="001040FC">
        <w:rPr>
          <w:i/>
          <w:color w:val="595959"/>
          <w:sz w:val="20"/>
          <w:szCs w:val="20"/>
        </w:rPr>
        <w:t>https://youtu.be/3RWdObxnOYY</w:t>
      </w:r>
    </w:p>
    <w:p w:rsidR="00D76D7F" w:rsidRDefault="00D76D7F" w14:paraId="2B9F134E" w14:textId="77777777">
      <w:pPr>
        <w:rPr>
          <w:b/>
          <w:sz w:val="20"/>
          <w:szCs w:val="20"/>
        </w:rPr>
      </w:pPr>
    </w:p>
    <w:p w:rsidRPr="00FB51F1" w:rsidR="00D76D7F" w:rsidRDefault="005A7116" w14:paraId="10B467E3" w14:textId="16DE7749">
      <w:pPr>
        <w:rPr>
          <w:b/>
          <w:i/>
          <w:iCs/>
          <w:sz w:val="20"/>
          <w:szCs w:val="20"/>
        </w:rPr>
      </w:pPr>
      <w:r>
        <w:rPr>
          <w:b/>
          <w:sz w:val="20"/>
          <w:szCs w:val="20"/>
        </w:rPr>
        <w:t>2</w:t>
      </w:r>
      <w:r w:rsidR="009B62AE">
        <w:rPr>
          <w:b/>
          <w:sz w:val="20"/>
          <w:szCs w:val="20"/>
        </w:rPr>
        <w:t xml:space="preserve">.1.3 Trazo de manga, puño y cuello – </w:t>
      </w:r>
      <w:r w:rsidR="00FB51F1">
        <w:rPr>
          <w:b/>
          <w:sz w:val="20"/>
          <w:szCs w:val="20"/>
        </w:rPr>
        <w:t>c</w:t>
      </w:r>
      <w:r w:rsidR="009B62AE">
        <w:rPr>
          <w:b/>
          <w:sz w:val="20"/>
          <w:szCs w:val="20"/>
        </w:rPr>
        <w:t xml:space="preserve">amisa </w:t>
      </w:r>
      <w:r w:rsidR="00FB51F1">
        <w:rPr>
          <w:b/>
          <w:sz w:val="20"/>
          <w:szCs w:val="20"/>
        </w:rPr>
        <w:t>c</w:t>
      </w:r>
      <w:r w:rsidR="009B62AE">
        <w:rPr>
          <w:b/>
          <w:sz w:val="20"/>
          <w:szCs w:val="20"/>
        </w:rPr>
        <w:t xml:space="preserve">lásica y </w:t>
      </w:r>
      <w:proofErr w:type="spellStart"/>
      <w:r w:rsidRPr="00054D7B" w:rsidR="00FB51F1">
        <w:rPr>
          <w:b/>
          <w:i/>
          <w:iCs/>
          <w:sz w:val="20"/>
          <w:szCs w:val="20"/>
          <w:highlight w:val="yellow"/>
        </w:rPr>
        <w:t>slim</w:t>
      </w:r>
      <w:proofErr w:type="spellEnd"/>
      <w:r w:rsidRPr="00054D7B" w:rsidR="00FB51F1">
        <w:rPr>
          <w:b/>
          <w:i/>
          <w:iCs/>
          <w:sz w:val="20"/>
          <w:szCs w:val="20"/>
          <w:highlight w:val="yellow"/>
        </w:rPr>
        <w:t xml:space="preserve"> </w:t>
      </w:r>
      <w:proofErr w:type="spellStart"/>
      <w:r w:rsidRPr="00054D7B" w:rsidR="00FB51F1">
        <w:rPr>
          <w:b/>
          <w:i/>
          <w:iCs/>
          <w:sz w:val="20"/>
          <w:szCs w:val="20"/>
          <w:highlight w:val="yellow"/>
        </w:rPr>
        <w:t>fit</w:t>
      </w:r>
      <w:proofErr w:type="spellEnd"/>
    </w:p>
    <w:p w:rsidR="00D76D7F" w:rsidRDefault="00D76D7F" w14:paraId="74022D0E" w14:textId="77777777">
      <w:pPr>
        <w:rPr>
          <w:sz w:val="20"/>
          <w:szCs w:val="20"/>
        </w:rPr>
      </w:pPr>
    </w:p>
    <w:p w:rsidR="00D76D7F" w:rsidP="00625C02" w:rsidRDefault="009B62AE" w14:paraId="128757C4" w14:textId="7DA409A6">
      <w:pPr>
        <w:jc w:val="both"/>
        <w:rPr>
          <w:sz w:val="20"/>
          <w:szCs w:val="20"/>
        </w:rPr>
      </w:pPr>
      <w:r>
        <w:rPr>
          <w:sz w:val="20"/>
          <w:szCs w:val="20"/>
        </w:rPr>
        <w:t xml:space="preserve">Para el desarrollo de las mangas, cuellos y puños se trabajarán las generalidades de cada uno de los trazos o de las camisas </w:t>
      </w:r>
      <w:r w:rsidR="00250D4F">
        <w:rPr>
          <w:sz w:val="20"/>
          <w:szCs w:val="20"/>
        </w:rPr>
        <w:t>c</w:t>
      </w:r>
      <w:r>
        <w:rPr>
          <w:sz w:val="20"/>
          <w:szCs w:val="20"/>
        </w:rPr>
        <w:t xml:space="preserve">lásicas y </w:t>
      </w:r>
      <w:proofErr w:type="spellStart"/>
      <w:r w:rsidRPr="00054D7B" w:rsidR="00250D4F">
        <w:rPr>
          <w:i/>
          <w:iCs/>
          <w:sz w:val="20"/>
          <w:szCs w:val="20"/>
          <w:highlight w:val="yellow"/>
        </w:rPr>
        <w:t>s</w:t>
      </w:r>
      <w:r w:rsidRPr="00054D7B">
        <w:rPr>
          <w:i/>
          <w:iCs/>
          <w:sz w:val="20"/>
          <w:szCs w:val="20"/>
          <w:highlight w:val="yellow"/>
        </w:rPr>
        <w:t>lim</w:t>
      </w:r>
      <w:proofErr w:type="spellEnd"/>
      <w:r w:rsidRPr="00054D7B">
        <w:rPr>
          <w:i/>
          <w:iCs/>
          <w:sz w:val="20"/>
          <w:szCs w:val="20"/>
          <w:highlight w:val="yellow"/>
        </w:rPr>
        <w:t xml:space="preserve"> </w:t>
      </w:r>
      <w:proofErr w:type="spellStart"/>
      <w:r w:rsidRPr="00054D7B">
        <w:rPr>
          <w:i/>
          <w:iCs/>
          <w:sz w:val="20"/>
          <w:szCs w:val="20"/>
          <w:highlight w:val="yellow"/>
        </w:rPr>
        <w:t>fit</w:t>
      </w:r>
      <w:proofErr w:type="spellEnd"/>
      <w:r w:rsidRPr="00054D7B">
        <w:rPr>
          <w:sz w:val="20"/>
          <w:szCs w:val="20"/>
          <w:highlight w:val="yellow"/>
        </w:rPr>
        <w:t>,</w:t>
      </w:r>
      <w:r>
        <w:rPr>
          <w:sz w:val="20"/>
          <w:szCs w:val="20"/>
        </w:rPr>
        <w:t xml:space="preserve"> con el fin de referenciar la metodología del manual de patronaje básico SENA, </w:t>
      </w:r>
      <w:r w:rsidRPr="004A7203">
        <w:rPr>
          <w:sz w:val="20"/>
          <w:szCs w:val="20"/>
          <w:highlight w:val="yellow"/>
        </w:rPr>
        <w:t>en las p</w:t>
      </w:r>
      <w:r w:rsidR="00625C02">
        <w:rPr>
          <w:sz w:val="20"/>
          <w:szCs w:val="20"/>
          <w:highlight w:val="yellow"/>
        </w:rPr>
        <w:t>á</w:t>
      </w:r>
      <w:r w:rsidRPr="004A7203">
        <w:rPr>
          <w:sz w:val="20"/>
          <w:szCs w:val="20"/>
          <w:highlight w:val="yellow"/>
        </w:rPr>
        <w:t>ginas 66,</w:t>
      </w:r>
      <w:r w:rsidR="00250D4F">
        <w:rPr>
          <w:sz w:val="20"/>
          <w:szCs w:val="20"/>
          <w:highlight w:val="yellow"/>
        </w:rPr>
        <w:t xml:space="preserve"> </w:t>
      </w:r>
      <w:r w:rsidRPr="004A7203">
        <w:rPr>
          <w:sz w:val="20"/>
          <w:szCs w:val="20"/>
          <w:highlight w:val="yellow"/>
        </w:rPr>
        <w:t>67, 69 y 70 encontrará los planos de referencia.</w:t>
      </w:r>
    </w:p>
    <w:p w:rsidR="00D76D7F" w:rsidRDefault="009B62AE" w14:paraId="6D3EC069" w14:textId="77777777">
      <w:pPr>
        <w:ind w:firstLine="720"/>
        <w:rPr>
          <w:sz w:val="20"/>
          <w:szCs w:val="20"/>
        </w:rPr>
      </w:pPr>
      <w:commentRangeStart w:id="118"/>
      <w:r>
        <w:rPr>
          <w:i/>
          <w:color w:val="595959"/>
          <w:sz w:val="20"/>
          <w:szCs w:val="20"/>
        </w:rPr>
        <w:t>Imagen 1,2,3 y 4</w:t>
      </w:r>
      <w:commentRangeEnd w:id="118"/>
      <w:r w:rsidR="00513C25">
        <w:rPr>
          <w:rStyle w:val="Refdecomentario"/>
        </w:rPr>
        <w:commentReference w:id="118"/>
      </w:r>
    </w:p>
    <w:p w:rsidR="00FB5839" w:rsidRDefault="00FB5839" w14:paraId="65C4E410" w14:textId="77777777">
      <w:pPr>
        <w:rPr>
          <w:sz w:val="20"/>
          <w:szCs w:val="20"/>
        </w:rPr>
      </w:pPr>
    </w:p>
    <w:p w:rsidR="00D76D7F" w:rsidRDefault="009B62AE" w14:paraId="1B685D8E" w14:textId="242CCD18">
      <w:pPr>
        <w:rPr>
          <w:sz w:val="20"/>
          <w:szCs w:val="20"/>
        </w:rPr>
      </w:pPr>
      <w:r>
        <w:rPr>
          <w:sz w:val="20"/>
          <w:szCs w:val="20"/>
        </w:rPr>
        <w:t>Para el desarrollo o trazo de mangas debe tener en cuenta siempre el comportamiento de las cabezas de mangas:</w:t>
      </w:r>
    </w:p>
    <w:p w:rsidR="00D76D7F" w:rsidP="00625C02" w:rsidRDefault="009B62AE" w14:paraId="0DD9C929" w14:textId="2CFE6B66">
      <w:pPr>
        <w:ind w:left="720"/>
        <w:jc w:val="both"/>
        <w:rPr>
          <w:sz w:val="20"/>
          <w:szCs w:val="20"/>
        </w:rPr>
      </w:pPr>
      <w:r>
        <w:rPr>
          <w:sz w:val="20"/>
          <w:szCs w:val="20"/>
        </w:rPr>
        <w:t xml:space="preserve">Entre </w:t>
      </w:r>
      <w:r>
        <w:rPr>
          <w:b/>
          <w:i/>
          <w:sz w:val="20"/>
          <w:szCs w:val="20"/>
        </w:rPr>
        <w:t>más larga</w:t>
      </w:r>
      <w:r>
        <w:rPr>
          <w:sz w:val="20"/>
          <w:szCs w:val="20"/>
        </w:rPr>
        <w:t xml:space="preserve"> sea la altura de cabeza de manga otorgará menor movimiento sobre el cuerpo = </w:t>
      </w:r>
      <w:r w:rsidR="0051724D">
        <w:rPr>
          <w:sz w:val="20"/>
          <w:szCs w:val="20"/>
        </w:rPr>
        <w:t>i</w:t>
      </w:r>
      <w:r>
        <w:rPr>
          <w:sz w:val="20"/>
          <w:szCs w:val="20"/>
        </w:rPr>
        <w:t>ncomodidad, pero mayor estructura, esta descripción corresponde a las prendas que van ajustadas o con la horma del cuerpo.</w:t>
      </w:r>
    </w:p>
    <w:p w:rsidR="00D76D7F" w:rsidP="00625C02" w:rsidRDefault="009B62AE" w14:paraId="7706E2B0" w14:textId="36E1E2E9">
      <w:pPr>
        <w:ind w:left="720"/>
        <w:jc w:val="both"/>
        <w:rPr>
          <w:sz w:val="20"/>
          <w:szCs w:val="20"/>
        </w:rPr>
      </w:pPr>
      <w:r>
        <w:rPr>
          <w:sz w:val="20"/>
          <w:szCs w:val="20"/>
        </w:rPr>
        <w:t xml:space="preserve">Entre </w:t>
      </w:r>
      <w:r>
        <w:rPr>
          <w:b/>
          <w:i/>
          <w:sz w:val="20"/>
          <w:szCs w:val="20"/>
        </w:rPr>
        <w:t>más corta</w:t>
      </w:r>
      <w:r>
        <w:rPr>
          <w:sz w:val="20"/>
          <w:szCs w:val="20"/>
        </w:rPr>
        <w:t xml:space="preserve"> sea la altura de cabeza de manga otorgará mayor movimiento sobre el cuerpo = </w:t>
      </w:r>
      <w:r w:rsidR="0051724D">
        <w:rPr>
          <w:sz w:val="20"/>
          <w:szCs w:val="20"/>
        </w:rPr>
        <w:t>c</w:t>
      </w:r>
      <w:r>
        <w:rPr>
          <w:sz w:val="20"/>
          <w:szCs w:val="20"/>
        </w:rPr>
        <w:t>omodidad, pero menor estructura, esta descripción corresponde a las prendas que van holgadas o desestructuradas sobre el cuerpo.</w:t>
      </w:r>
    </w:p>
    <w:p w:rsidR="00D76D7F" w:rsidP="00625C02" w:rsidRDefault="009B62AE" w14:paraId="5E336E00" w14:textId="12CAE275">
      <w:pPr>
        <w:ind w:left="720"/>
        <w:jc w:val="both"/>
        <w:rPr>
          <w:sz w:val="20"/>
          <w:szCs w:val="20"/>
        </w:rPr>
      </w:pPr>
      <w:r>
        <w:rPr>
          <w:sz w:val="20"/>
          <w:szCs w:val="20"/>
        </w:rPr>
        <w:t>En este caso se identifican cabezas de manga muy cortas</w:t>
      </w:r>
      <w:r w:rsidR="0051724D">
        <w:rPr>
          <w:sz w:val="20"/>
          <w:szCs w:val="20"/>
        </w:rPr>
        <w:t>,</w:t>
      </w:r>
      <w:r>
        <w:rPr>
          <w:sz w:val="20"/>
          <w:szCs w:val="20"/>
        </w:rPr>
        <w:t xml:space="preserve"> lo cual indica que son prendas que quedarán desestructuradas u holgadas sobre el cuerpo.</w:t>
      </w:r>
    </w:p>
    <w:p w:rsidR="00D76D7F" w:rsidRDefault="00D76D7F" w14:paraId="760FDDC6" w14:textId="77777777">
      <w:pPr>
        <w:rPr>
          <w:sz w:val="20"/>
          <w:szCs w:val="20"/>
        </w:rPr>
      </w:pPr>
    </w:p>
    <w:p w:rsidR="00D76D7F" w:rsidP="00FB5839" w:rsidRDefault="009B62AE" w14:paraId="59BBE4B9" w14:textId="66A5B415">
      <w:pPr>
        <w:jc w:val="both"/>
        <w:rPr>
          <w:sz w:val="20"/>
          <w:szCs w:val="20"/>
        </w:rPr>
      </w:pPr>
      <w:r>
        <w:rPr>
          <w:sz w:val="20"/>
          <w:szCs w:val="20"/>
        </w:rPr>
        <w:t>Dentro de los ejercicios anteriores de cabezas de manga se identifica la generalidad de cabeza de manga deducida como:</w:t>
      </w:r>
    </w:p>
    <w:p w:rsidR="00D76D7F" w:rsidRDefault="009B62AE" w14:paraId="18426759" w14:textId="15236997">
      <w:pPr>
        <w:jc w:val="center"/>
        <w:rPr>
          <w:b/>
          <w:i/>
          <w:sz w:val="20"/>
          <w:szCs w:val="20"/>
        </w:rPr>
      </w:pPr>
      <w:r>
        <w:rPr>
          <w:sz w:val="20"/>
          <w:szCs w:val="20"/>
        </w:rPr>
        <w:t xml:space="preserve">Cabeza de manga deportiva = </w:t>
      </w:r>
      <w:r w:rsidR="00440015">
        <w:rPr>
          <w:b/>
          <w:i/>
          <w:sz w:val="20"/>
          <w:szCs w:val="20"/>
        </w:rPr>
        <w:t>s</w:t>
      </w:r>
      <w:r>
        <w:rPr>
          <w:b/>
          <w:i/>
          <w:sz w:val="20"/>
          <w:szCs w:val="20"/>
        </w:rPr>
        <w:t xml:space="preserve">isa delantera + </w:t>
      </w:r>
      <w:r w:rsidR="00440015">
        <w:rPr>
          <w:b/>
          <w:i/>
          <w:sz w:val="20"/>
          <w:szCs w:val="20"/>
        </w:rPr>
        <w:t>s</w:t>
      </w:r>
      <w:r>
        <w:rPr>
          <w:b/>
          <w:i/>
          <w:sz w:val="20"/>
          <w:szCs w:val="20"/>
        </w:rPr>
        <w:t xml:space="preserve">isa posterior / </w:t>
      </w:r>
      <w:r>
        <w:rPr>
          <w:b/>
          <w:i/>
          <w:sz w:val="20"/>
          <w:szCs w:val="20"/>
          <w:u w:val="single"/>
        </w:rPr>
        <w:t>5</w:t>
      </w:r>
    </w:p>
    <w:p w:rsidR="00D76D7F" w:rsidRDefault="009B62AE" w14:paraId="46838884" w14:textId="5EE3CBB6">
      <w:pPr>
        <w:jc w:val="center"/>
        <w:rPr>
          <w:sz w:val="20"/>
          <w:szCs w:val="20"/>
        </w:rPr>
      </w:pPr>
      <w:r>
        <w:rPr>
          <w:sz w:val="20"/>
          <w:szCs w:val="20"/>
        </w:rPr>
        <w:t xml:space="preserve">Cabeza de manga </w:t>
      </w:r>
      <w:r w:rsidR="00440015">
        <w:rPr>
          <w:sz w:val="20"/>
          <w:szCs w:val="20"/>
        </w:rPr>
        <w:t>c</w:t>
      </w:r>
      <w:r>
        <w:rPr>
          <w:sz w:val="20"/>
          <w:szCs w:val="20"/>
        </w:rPr>
        <w:t xml:space="preserve">asual = </w:t>
      </w:r>
      <w:r w:rsidR="00440015">
        <w:rPr>
          <w:b/>
          <w:i/>
          <w:sz w:val="20"/>
          <w:szCs w:val="20"/>
        </w:rPr>
        <w:t>s</w:t>
      </w:r>
      <w:r>
        <w:rPr>
          <w:b/>
          <w:i/>
          <w:sz w:val="20"/>
          <w:szCs w:val="20"/>
        </w:rPr>
        <w:t xml:space="preserve">isa delantera + </w:t>
      </w:r>
      <w:r w:rsidR="00440015">
        <w:rPr>
          <w:b/>
          <w:i/>
          <w:sz w:val="20"/>
          <w:szCs w:val="20"/>
        </w:rPr>
        <w:t>s</w:t>
      </w:r>
      <w:r>
        <w:rPr>
          <w:b/>
          <w:i/>
          <w:sz w:val="20"/>
          <w:szCs w:val="20"/>
        </w:rPr>
        <w:t xml:space="preserve">isa posterior / </w:t>
      </w:r>
      <w:r>
        <w:rPr>
          <w:b/>
          <w:i/>
          <w:sz w:val="20"/>
          <w:szCs w:val="20"/>
          <w:u w:val="single"/>
        </w:rPr>
        <w:t>4</w:t>
      </w:r>
    </w:p>
    <w:p w:rsidR="00D76D7F" w:rsidRDefault="009B62AE" w14:paraId="3F18F8DC" w14:textId="66715635">
      <w:pPr>
        <w:jc w:val="center"/>
        <w:rPr>
          <w:sz w:val="20"/>
          <w:szCs w:val="20"/>
        </w:rPr>
      </w:pPr>
      <w:r>
        <w:rPr>
          <w:sz w:val="20"/>
          <w:szCs w:val="20"/>
        </w:rPr>
        <w:t xml:space="preserve">Cabeza de manga </w:t>
      </w:r>
      <w:r w:rsidR="00440015">
        <w:rPr>
          <w:sz w:val="20"/>
          <w:szCs w:val="20"/>
        </w:rPr>
        <w:t>s</w:t>
      </w:r>
      <w:r>
        <w:rPr>
          <w:sz w:val="20"/>
          <w:szCs w:val="20"/>
        </w:rPr>
        <w:t xml:space="preserve">astre o </w:t>
      </w:r>
      <w:r w:rsidR="00440015">
        <w:rPr>
          <w:sz w:val="20"/>
          <w:szCs w:val="20"/>
        </w:rPr>
        <w:t>f</w:t>
      </w:r>
      <w:r>
        <w:rPr>
          <w:sz w:val="20"/>
          <w:szCs w:val="20"/>
        </w:rPr>
        <w:t xml:space="preserve">ormal = </w:t>
      </w:r>
      <w:r w:rsidR="00440015">
        <w:rPr>
          <w:b/>
          <w:i/>
          <w:sz w:val="20"/>
          <w:szCs w:val="20"/>
        </w:rPr>
        <w:t>s</w:t>
      </w:r>
      <w:r>
        <w:rPr>
          <w:b/>
          <w:i/>
          <w:sz w:val="20"/>
          <w:szCs w:val="20"/>
        </w:rPr>
        <w:t xml:space="preserve">isa delantera + </w:t>
      </w:r>
      <w:r w:rsidR="00440015">
        <w:rPr>
          <w:b/>
          <w:i/>
          <w:sz w:val="20"/>
          <w:szCs w:val="20"/>
        </w:rPr>
        <w:t>s</w:t>
      </w:r>
      <w:r>
        <w:rPr>
          <w:b/>
          <w:i/>
          <w:sz w:val="20"/>
          <w:szCs w:val="20"/>
        </w:rPr>
        <w:t xml:space="preserve">isa posterior / </w:t>
      </w:r>
      <w:r>
        <w:rPr>
          <w:b/>
          <w:i/>
          <w:sz w:val="20"/>
          <w:szCs w:val="20"/>
          <w:u w:val="single"/>
        </w:rPr>
        <w:t>3</w:t>
      </w:r>
    </w:p>
    <w:p w:rsidR="00D76D7F" w:rsidRDefault="00D76D7F" w14:paraId="3C0FDFA5" w14:textId="77777777">
      <w:pPr>
        <w:rPr>
          <w:sz w:val="20"/>
          <w:szCs w:val="20"/>
        </w:rPr>
      </w:pPr>
    </w:p>
    <w:p w:rsidR="00D76D7F" w:rsidP="00FB5839" w:rsidRDefault="009B62AE" w14:paraId="4803A0F8" w14:textId="77777777">
      <w:pPr>
        <w:jc w:val="both"/>
        <w:rPr>
          <w:sz w:val="20"/>
          <w:szCs w:val="20"/>
        </w:rPr>
      </w:pPr>
      <w:r>
        <w:rPr>
          <w:sz w:val="20"/>
          <w:szCs w:val="20"/>
        </w:rPr>
        <w:t>Sin embargo, en este caso se sugiere trabajar con otra fórmula, la cual indica por su comportamiento que quedará con menor estructura y mayor comodidad sobre el cuerpo.</w:t>
      </w:r>
    </w:p>
    <w:p w:rsidR="00D76D7F" w:rsidP="00FB5839" w:rsidRDefault="009B62AE" w14:paraId="4E4336BD" w14:textId="04071744">
      <w:pPr>
        <w:jc w:val="both"/>
        <w:rPr>
          <w:sz w:val="20"/>
          <w:szCs w:val="20"/>
        </w:rPr>
      </w:pPr>
      <w:r>
        <w:rPr>
          <w:sz w:val="20"/>
          <w:szCs w:val="20"/>
        </w:rPr>
        <w:t xml:space="preserve">En el caso de las cabezas de mangas deducidas para las camisas clásica y </w:t>
      </w:r>
      <w:proofErr w:type="spellStart"/>
      <w:r w:rsidRPr="00054D7B" w:rsidR="00440015">
        <w:rPr>
          <w:i/>
          <w:iCs/>
          <w:sz w:val="20"/>
          <w:szCs w:val="20"/>
          <w:highlight w:val="yellow"/>
        </w:rPr>
        <w:t>slim</w:t>
      </w:r>
      <w:proofErr w:type="spellEnd"/>
      <w:r w:rsidRPr="00054D7B" w:rsidR="00440015">
        <w:rPr>
          <w:i/>
          <w:iCs/>
          <w:sz w:val="20"/>
          <w:szCs w:val="20"/>
          <w:highlight w:val="yellow"/>
        </w:rPr>
        <w:t xml:space="preserve"> </w:t>
      </w:r>
      <w:proofErr w:type="spellStart"/>
      <w:r w:rsidRPr="00054D7B" w:rsidR="00440015">
        <w:rPr>
          <w:i/>
          <w:iCs/>
          <w:sz w:val="20"/>
          <w:szCs w:val="20"/>
          <w:highlight w:val="yellow"/>
        </w:rPr>
        <w:t>fit</w:t>
      </w:r>
      <w:proofErr w:type="spellEnd"/>
      <w:r w:rsidR="00440015">
        <w:rPr>
          <w:sz w:val="20"/>
          <w:szCs w:val="20"/>
        </w:rPr>
        <w:t xml:space="preserve"> </w:t>
      </w:r>
      <w:r>
        <w:rPr>
          <w:sz w:val="20"/>
          <w:szCs w:val="20"/>
        </w:rPr>
        <w:t>se sugiere trabajar con:</w:t>
      </w:r>
    </w:p>
    <w:p w:rsidR="00D76D7F" w:rsidRDefault="009B62AE" w14:paraId="0397D90A" w14:textId="23C03832">
      <w:pPr>
        <w:jc w:val="center"/>
        <w:rPr>
          <w:sz w:val="20"/>
          <w:szCs w:val="20"/>
        </w:rPr>
      </w:pPr>
      <w:r>
        <w:rPr>
          <w:sz w:val="20"/>
          <w:szCs w:val="20"/>
        </w:rPr>
        <w:t>Cabeza de manga camisa clásica</w:t>
      </w:r>
      <w:r w:rsidR="003047EF">
        <w:rPr>
          <w:sz w:val="20"/>
          <w:szCs w:val="20"/>
        </w:rPr>
        <w:t xml:space="preserve"> </w:t>
      </w:r>
      <w:r>
        <w:rPr>
          <w:sz w:val="20"/>
          <w:szCs w:val="20"/>
        </w:rPr>
        <w:t xml:space="preserve">= </w:t>
      </w:r>
      <w:r w:rsidR="003047EF">
        <w:rPr>
          <w:b/>
          <w:i/>
          <w:sz w:val="20"/>
          <w:szCs w:val="20"/>
        </w:rPr>
        <w:t>s</w:t>
      </w:r>
      <w:r>
        <w:rPr>
          <w:b/>
          <w:i/>
          <w:sz w:val="20"/>
          <w:szCs w:val="20"/>
        </w:rPr>
        <w:t xml:space="preserve">isa delantera + </w:t>
      </w:r>
      <w:r w:rsidR="003047EF">
        <w:rPr>
          <w:b/>
          <w:i/>
          <w:sz w:val="20"/>
          <w:szCs w:val="20"/>
        </w:rPr>
        <w:t>s</w:t>
      </w:r>
      <w:r>
        <w:rPr>
          <w:b/>
          <w:i/>
          <w:sz w:val="20"/>
          <w:szCs w:val="20"/>
        </w:rPr>
        <w:t xml:space="preserve">isa posterior / </w:t>
      </w:r>
      <w:r>
        <w:rPr>
          <w:b/>
          <w:i/>
          <w:sz w:val="20"/>
          <w:szCs w:val="20"/>
          <w:u w:val="single"/>
        </w:rPr>
        <w:t>6</w:t>
      </w:r>
      <w:r>
        <w:rPr>
          <w:b/>
          <w:i/>
          <w:sz w:val="20"/>
          <w:szCs w:val="20"/>
        </w:rPr>
        <w:t>+2</w:t>
      </w:r>
    </w:p>
    <w:p w:rsidR="00D76D7F" w:rsidRDefault="009B62AE" w14:paraId="736E0914" w14:textId="203894CE">
      <w:pPr>
        <w:jc w:val="center"/>
        <w:rPr>
          <w:b/>
          <w:i/>
          <w:sz w:val="20"/>
          <w:szCs w:val="20"/>
        </w:rPr>
      </w:pPr>
      <w:r>
        <w:rPr>
          <w:sz w:val="20"/>
          <w:szCs w:val="20"/>
        </w:rPr>
        <w:t xml:space="preserve">Cabeza de manga camisa </w:t>
      </w:r>
      <w:proofErr w:type="spellStart"/>
      <w:r w:rsidRPr="00054D7B" w:rsidR="003047EF">
        <w:rPr>
          <w:i/>
          <w:iCs/>
          <w:sz w:val="20"/>
          <w:szCs w:val="20"/>
          <w:highlight w:val="yellow"/>
        </w:rPr>
        <w:t>slim</w:t>
      </w:r>
      <w:proofErr w:type="spellEnd"/>
      <w:r w:rsidRPr="00054D7B" w:rsidR="003047EF">
        <w:rPr>
          <w:i/>
          <w:iCs/>
          <w:sz w:val="20"/>
          <w:szCs w:val="20"/>
          <w:highlight w:val="yellow"/>
        </w:rPr>
        <w:t xml:space="preserve"> </w:t>
      </w:r>
      <w:proofErr w:type="spellStart"/>
      <w:r w:rsidRPr="00054D7B" w:rsidR="003047EF">
        <w:rPr>
          <w:i/>
          <w:iCs/>
          <w:sz w:val="20"/>
          <w:szCs w:val="20"/>
          <w:highlight w:val="yellow"/>
        </w:rPr>
        <w:t>fit</w:t>
      </w:r>
      <w:proofErr w:type="spellEnd"/>
      <w:r w:rsidR="003047EF">
        <w:rPr>
          <w:i/>
          <w:iCs/>
          <w:sz w:val="20"/>
          <w:szCs w:val="20"/>
        </w:rPr>
        <w:t xml:space="preserve"> </w:t>
      </w:r>
      <w:r>
        <w:rPr>
          <w:sz w:val="20"/>
          <w:szCs w:val="20"/>
        </w:rPr>
        <w:t xml:space="preserve">= </w:t>
      </w:r>
      <w:r w:rsidR="003047EF">
        <w:rPr>
          <w:b/>
          <w:i/>
          <w:sz w:val="20"/>
          <w:szCs w:val="20"/>
        </w:rPr>
        <w:t>s</w:t>
      </w:r>
      <w:r>
        <w:rPr>
          <w:b/>
          <w:i/>
          <w:sz w:val="20"/>
          <w:szCs w:val="20"/>
        </w:rPr>
        <w:t xml:space="preserve">isa delantera + </w:t>
      </w:r>
      <w:r w:rsidR="003047EF">
        <w:rPr>
          <w:b/>
          <w:i/>
          <w:sz w:val="20"/>
          <w:szCs w:val="20"/>
        </w:rPr>
        <w:t>s</w:t>
      </w:r>
      <w:r>
        <w:rPr>
          <w:b/>
          <w:i/>
          <w:sz w:val="20"/>
          <w:szCs w:val="20"/>
        </w:rPr>
        <w:t xml:space="preserve">isa posterior / </w:t>
      </w:r>
      <w:r>
        <w:rPr>
          <w:b/>
          <w:i/>
          <w:sz w:val="20"/>
          <w:szCs w:val="20"/>
          <w:u w:val="single"/>
        </w:rPr>
        <w:t>6</w:t>
      </w:r>
      <w:r>
        <w:rPr>
          <w:b/>
          <w:i/>
          <w:sz w:val="20"/>
          <w:szCs w:val="20"/>
        </w:rPr>
        <w:t>+</w:t>
      </w:r>
      <w:commentRangeStart w:id="119"/>
      <w:r>
        <w:rPr>
          <w:b/>
          <w:i/>
          <w:sz w:val="20"/>
          <w:szCs w:val="20"/>
        </w:rPr>
        <w:t>4</w:t>
      </w:r>
      <w:commentRangeEnd w:id="119"/>
      <w:r w:rsidR="0068085F">
        <w:rPr>
          <w:rStyle w:val="Refdecomentario"/>
        </w:rPr>
        <w:commentReference w:id="119"/>
      </w:r>
    </w:p>
    <w:p w:rsidR="00FB5839" w:rsidRDefault="00FB5839" w14:paraId="7B6B068B" w14:textId="77777777">
      <w:pPr>
        <w:rPr>
          <w:sz w:val="20"/>
          <w:szCs w:val="20"/>
        </w:rPr>
      </w:pPr>
    </w:p>
    <w:p w:rsidR="00D76D7F" w:rsidP="00FB5839" w:rsidRDefault="009B62AE" w14:paraId="65ACF783" w14:textId="3C1B391E">
      <w:pPr>
        <w:jc w:val="both"/>
        <w:rPr>
          <w:sz w:val="20"/>
          <w:szCs w:val="20"/>
        </w:rPr>
      </w:pPr>
      <w:r>
        <w:rPr>
          <w:sz w:val="20"/>
          <w:szCs w:val="20"/>
        </w:rPr>
        <w:t>La sumatoria al final permite identificar que por la silueta una de las dos mangas quedará con mayor desestructura sobre el cuerpo.</w:t>
      </w:r>
    </w:p>
    <w:p w:rsidR="00D76D7F" w:rsidP="00FB5839" w:rsidRDefault="00D76D7F" w14:paraId="37A036A8" w14:textId="77777777">
      <w:pPr>
        <w:jc w:val="both"/>
        <w:rPr>
          <w:sz w:val="20"/>
          <w:szCs w:val="20"/>
        </w:rPr>
      </w:pPr>
    </w:p>
    <w:p w:rsidR="00D76D7F" w:rsidP="00FB5839" w:rsidRDefault="009B62AE" w14:paraId="185D8B3F" w14:textId="735379CE">
      <w:pPr>
        <w:jc w:val="both"/>
        <w:rPr>
          <w:sz w:val="20"/>
          <w:szCs w:val="20"/>
        </w:rPr>
      </w:pPr>
      <w:r>
        <w:rPr>
          <w:sz w:val="20"/>
          <w:szCs w:val="20"/>
        </w:rPr>
        <w:t>En el largo de manga se identifican referencias o disminuciones</w:t>
      </w:r>
      <w:r w:rsidR="00D70ED4">
        <w:rPr>
          <w:sz w:val="20"/>
          <w:szCs w:val="20"/>
        </w:rPr>
        <w:t>,</w:t>
      </w:r>
      <w:r>
        <w:rPr>
          <w:sz w:val="20"/>
          <w:szCs w:val="20"/>
        </w:rPr>
        <w:t xml:space="preserve"> dependiendo </w:t>
      </w:r>
      <w:r w:rsidR="00D70ED4">
        <w:rPr>
          <w:sz w:val="20"/>
          <w:szCs w:val="20"/>
        </w:rPr>
        <w:t>de</w:t>
      </w:r>
      <w:r>
        <w:rPr>
          <w:sz w:val="20"/>
          <w:szCs w:val="20"/>
        </w:rPr>
        <w:t>l comportamiento y ancho de puño, cada una de las medidas son únicamente referencias, recuerde que usted debe tener en cuenta siempre los requerimientos del diseño y que este es solo un ejercicio práctico para ejemplificar de qué manera manejar o modificar los básicos para el desarrollo de prendas.</w:t>
      </w:r>
    </w:p>
    <w:p w:rsidR="00D76D7F" w:rsidRDefault="00D76D7F" w14:paraId="57B3BCE9" w14:textId="77777777">
      <w:pPr>
        <w:rPr>
          <w:sz w:val="20"/>
          <w:szCs w:val="20"/>
        </w:rPr>
      </w:pPr>
    </w:p>
    <w:p w:rsidR="00D76D7F" w:rsidP="00FB5839" w:rsidRDefault="009B62AE" w14:paraId="25632C5C" w14:textId="77777777">
      <w:pPr>
        <w:jc w:val="both"/>
        <w:rPr>
          <w:sz w:val="20"/>
          <w:szCs w:val="20"/>
        </w:rPr>
      </w:pPr>
      <w:r>
        <w:rPr>
          <w:sz w:val="20"/>
          <w:szCs w:val="20"/>
        </w:rPr>
        <w:t>Para el desarrollo de la portañuela, prenses, pliegues y demás complementos de la manga se debe tener en cuenta siempre el diseño y la referencia de la prenda, este es solo un ejercicio práctico para ejemplificar de qué manera manejar o modificar los básicos para el desarrollo de prendas.</w:t>
      </w:r>
    </w:p>
    <w:p w:rsidR="00FB5839" w:rsidRDefault="00054D7B" w14:paraId="5CA229EA" w14:textId="618A4F14">
      <w:pPr>
        <w:rPr>
          <w:sz w:val="20"/>
          <w:szCs w:val="20"/>
        </w:rPr>
      </w:pPr>
      <w:commentRangeStart w:id="120"/>
      <w:r w:rsidRPr="00054D7B">
        <w:rPr>
          <w:noProof/>
          <w:sz w:val="20"/>
          <w:szCs w:val="20"/>
        </w:rPr>
        <w:drawing>
          <wp:inline distT="0" distB="0" distL="0" distR="0" wp14:anchorId="12088CB5" wp14:editId="17972891">
            <wp:extent cx="6332220" cy="1127125"/>
            <wp:effectExtent l="0" t="0" r="0" b="0"/>
            <wp:docPr id="18224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1521" name=""/>
                    <pic:cNvPicPr/>
                  </pic:nvPicPr>
                  <pic:blipFill>
                    <a:blip r:embed="rId48"/>
                    <a:stretch>
                      <a:fillRect/>
                    </a:stretch>
                  </pic:blipFill>
                  <pic:spPr>
                    <a:xfrm>
                      <a:off x="0" y="0"/>
                      <a:ext cx="6332220" cy="1127125"/>
                    </a:xfrm>
                    <a:prstGeom prst="rect">
                      <a:avLst/>
                    </a:prstGeom>
                  </pic:spPr>
                </pic:pic>
              </a:graphicData>
            </a:graphic>
          </wp:inline>
        </w:drawing>
      </w:r>
      <w:commentRangeEnd w:id="120"/>
      <w:r>
        <w:rPr>
          <w:rStyle w:val="Refdecomentario"/>
        </w:rPr>
        <w:commentReference w:id="120"/>
      </w:r>
    </w:p>
    <w:p w:rsidR="00D76D7F" w:rsidRDefault="009B62AE" w14:paraId="4A9DE98F" w14:textId="6474BBFC">
      <w:pPr>
        <w:rPr>
          <w:sz w:val="20"/>
          <w:szCs w:val="20"/>
        </w:rPr>
      </w:pPr>
      <w:r>
        <w:rPr>
          <w:sz w:val="20"/>
          <w:szCs w:val="20"/>
        </w:rPr>
        <w:t xml:space="preserve">Para el trazo de cuellos se debe tener siempre la referencia del tipo de cuello, medidas de cada uno de los escotes y el plano de la prenda con la que se </w:t>
      </w:r>
      <w:r w:rsidR="00FB5839">
        <w:rPr>
          <w:sz w:val="20"/>
          <w:szCs w:val="20"/>
        </w:rPr>
        <w:t>va a</w:t>
      </w:r>
      <w:r>
        <w:rPr>
          <w:sz w:val="20"/>
          <w:szCs w:val="20"/>
        </w:rPr>
        <w:t xml:space="preserve"> trabajar.</w:t>
      </w:r>
    </w:p>
    <w:p w:rsidR="00E5168E" w:rsidRDefault="00E5168E" w14:paraId="28FF9183" w14:textId="6F7E1E76">
      <w:pPr>
        <w:rPr>
          <w:sz w:val="20"/>
          <w:szCs w:val="20"/>
        </w:rPr>
      </w:pPr>
    </w:p>
    <w:p w:rsidR="00E5168E" w:rsidRDefault="00E5168E" w14:paraId="546386D5" w14:textId="7BDDB79A">
      <w:pPr>
        <w:rPr>
          <w:sz w:val="20"/>
          <w:szCs w:val="20"/>
        </w:rPr>
      </w:pPr>
      <w:r w:rsidRPr="00054D7B">
        <w:rPr>
          <w:sz w:val="20"/>
          <w:szCs w:val="20"/>
        </w:rPr>
        <w:t xml:space="preserve">Por otro lado, es importante contemplar las piezas de entretela, la relación del tipo a usar y la tela de la camisa, en la verificación de los patrones se debe pensar en el corte de </w:t>
      </w:r>
      <w:r w:rsidRPr="00054D7B" w:rsidR="00805D45">
        <w:rPr>
          <w:sz w:val="20"/>
          <w:szCs w:val="20"/>
        </w:rPr>
        <w:t>e</w:t>
      </w:r>
      <w:r w:rsidRPr="00054D7B">
        <w:rPr>
          <w:sz w:val="20"/>
          <w:szCs w:val="20"/>
        </w:rPr>
        <w:t>stas piezas y plantear el troquelado como una opción adecuada</w:t>
      </w:r>
      <w:r w:rsidRPr="00054D7B" w:rsidR="00783397">
        <w:rPr>
          <w:sz w:val="20"/>
          <w:szCs w:val="20"/>
        </w:rPr>
        <w:t xml:space="preserve"> para cuellos, puños, portañuelas y bajantes (botoneras o pecheras), de lo anterior se deriva la importancia de estandarizar este tipo de piezas de los patrones.</w:t>
      </w:r>
    </w:p>
    <w:p w:rsidR="00817049" w:rsidP="00817049" w:rsidRDefault="00817049" w14:paraId="7390B16E" w14:textId="77777777">
      <w:pPr>
        <w:rPr>
          <w:sz w:val="20"/>
          <w:szCs w:val="20"/>
        </w:rPr>
      </w:pPr>
    </w:p>
    <w:p w:rsidR="00817049" w:rsidP="00817049" w:rsidRDefault="00817049" w14:paraId="1C4D3DE4" w14:textId="77777777">
      <w:pPr>
        <w:rPr>
          <w:i/>
          <w:color w:val="595959"/>
          <w:sz w:val="20"/>
          <w:szCs w:val="20"/>
        </w:rPr>
      </w:pPr>
    </w:p>
    <w:p w:rsidR="00817049" w:rsidP="00817049" w:rsidRDefault="00817049" w14:paraId="3239C794" w14:textId="77777777">
      <w:pPr>
        <w:rPr>
          <w:i/>
          <w:color w:val="595959"/>
          <w:sz w:val="20"/>
          <w:szCs w:val="20"/>
        </w:rPr>
      </w:pPr>
    </w:p>
    <w:p w:rsidRPr="00817049" w:rsidR="00817049" w:rsidP="00817049" w:rsidRDefault="00817049" w14:paraId="01B4B85D" w14:textId="77777777">
      <w:pPr>
        <w:rPr>
          <w:i/>
          <w:color w:val="595959"/>
          <w:sz w:val="20"/>
          <w:szCs w:val="20"/>
        </w:rPr>
      </w:pPr>
      <w:r>
        <w:rPr>
          <w:i/>
          <w:color w:val="595959"/>
          <w:sz w:val="20"/>
          <w:szCs w:val="20"/>
        </w:rPr>
        <w:tab/>
      </w:r>
      <w:r>
        <w:rPr>
          <w:noProof/>
          <w:sz w:val="20"/>
          <w:szCs w:val="20"/>
        </w:rPr>
        <mc:AlternateContent>
          <mc:Choice Requires="wps">
            <w:drawing>
              <wp:anchor distT="0" distB="0" distL="114300" distR="114300" simplePos="0" relativeHeight="251685888" behindDoc="0" locked="0" layoutInCell="1" allowOverlap="1" wp14:anchorId="48348C53" wp14:editId="22F81A01">
                <wp:simplePos x="0" y="0"/>
                <wp:positionH relativeFrom="column">
                  <wp:posOffset>4709160</wp:posOffset>
                </wp:positionH>
                <wp:positionV relativeFrom="paragraph">
                  <wp:posOffset>123825</wp:posOffset>
                </wp:positionV>
                <wp:extent cx="1193800" cy="304800"/>
                <wp:effectExtent l="57150" t="19050" r="82550" b="95250"/>
                <wp:wrapNone/>
                <wp:docPr id="1961750004" name="Rectángulo 50"/>
                <wp:cNvGraphicFramePr/>
                <a:graphic xmlns:a="http://schemas.openxmlformats.org/drawingml/2006/main">
                  <a:graphicData uri="http://schemas.microsoft.com/office/word/2010/wordprocessingShape">
                    <wps:wsp>
                      <wps:cNvSpPr/>
                      <wps:spPr>
                        <a:xfrm>
                          <a:off x="0" y="0"/>
                          <a:ext cx="1193800" cy="3048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817049" w:rsidP="00817049" w:rsidRDefault="00817049" w14:paraId="3013B168" w14:textId="77777777">
                            <w:pPr>
                              <w:jc w:val="center"/>
                            </w:pPr>
                            <w: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9C7A968">
              <v:rect id="Rectángulo 50" style="position:absolute;margin-left:370.8pt;margin-top:9.75pt;width:94pt;height:24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4f81bd [3204]" strokecolor="#4579b8 [3044]" w14:anchorId="48348C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">
                <v:fill type="gradient" color2="#a7bfde [1620]" angle="180" focus="100%" rotate="t">
                  <o:fill v:ext="view" type="gradientUnscaled"/>
                </v:fill>
                <v:shadow on="t" color="black" opacity="22937f" offset="0,.63889mm" origin=",.5"/>
                <v:textbox>
                  <w:txbxContent>
                    <w:p w:rsidR="00817049" w:rsidP="00817049" w:rsidRDefault="00817049" w14:paraId="2E604F08" w14:textId="77777777">
                      <w:pPr>
                        <w:jc w:val="center"/>
                      </w:pPr>
                      <w:r>
                        <w:t>Ir al sitio</w:t>
                      </w:r>
                    </w:p>
                  </w:txbxContent>
                </v:textbox>
              </v:rect>
            </w:pict>
          </mc:Fallback>
        </mc:AlternateContent>
      </w:r>
      <w:r>
        <w:rPr>
          <w:noProof/>
          <w:sz w:val="20"/>
          <w:szCs w:val="20"/>
        </w:rPr>
        <mc:AlternateContent>
          <mc:Choice Requires="wps">
            <w:drawing>
              <wp:anchor distT="0" distB="0" distL="114300" distR="114300" simplePos="0" relativeHeight="251684864" behindDoc="0" locked="0" layoutInCell="1" allowOverlap="1" wp14:anchorId="230A67A4" wp14:editId="6136B8CC">
                <wp:simplePos x="0" y="0"/>
                <wp:positionH relativeFrom="column">
                  <wp:posOffset>10160</wp:posOffset>
                </wp:positionH>
                <wp:positionV relativeFrom="paragraph">
                  <wp:posOffset>15875</wp:posOffset>
                </wp:positionV>
                <wp:extent cx="6007100" cy="558800"/>
                <wp:effectExtent l="57150" t="19050" r="69850" b="88900"/>
                <wp:wrapNone/>
                <wp:docPr id="2055452966" name="Rectángulo 49"/>
                <wp:cNvGraphicFramePr/>
                <a:graphic xmlns:a="http://schemas.openxmlformats.org/drawingml/2006/main">
                  <a:graphicData uri="http://schemas.microsoft.com/office/word/2010/wordprocessingShape">
                    <wps:wsp>
                      <wps:cNvSpPr/>
                      <wps:spPr>
                        <a:xfrm>
                          <a:off x="0" y="0"/>
                          <a:ext cx="6007100" cy="558800"/>
                        </a:xfrm>
                        <a:prstGeom prst="rect">
                          <a:avLst/>
                        </a:prstGeom>
                        <a:solidFill>
                          <a:schemeClr val="accent5"/>
                        </a:solidFill>
                      </wps:spPr>
                      <wps:style>
                        <a:lnRef idx="1">
                          <a:schemeClr val="accent1"/>
                        </a:lnRef>
                        <a:fillRef idx="3">
                          <a:schemeClr val="accent1"/>
                        </a:fillRef>
                        <a:effectRef idx="2">
                          <a:schemeClr val="accent1"/>
                        </a:effectRef>
                        <a:fontRef idx="minor">
                          <a:schemeClr val="lt1"/>
                        </a:fontRef>
                      </wps:style>
                      <wps:txbx>
                        <w:txbxContent>
                          <w:p w:rsidR="00817049" w:rsidP="00817049" w:rsidRDefault="00817049" w14:paraId="7E89A610" w14:textId="77777777">
                            <w:r>
                              <w:t>Revisa el video para profundizar en el trazo de manga, puño y cuello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8678E3A">
              <v:rect id="Rectángulo 49" style="position:absolute;margin-left:.8pt;margin-top:1.25pt;width:473pt;height:44pt;z-index:251684864;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4bacc6 [3208]" strokecolor="#4579b8 [3044]" w14:anchorId="230A67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">
                <v:shadow on="t" color="black" opacity="22937f" offset="0,.63889mm" origin=",.5"/>
                <v:textbox>
                  <w:txbxContent>
                    <w:p w:rsidR="00817049" w:rsidP="00817049" w:rsidRDefault="00817049" w14:paraId="39226FB5" w14:textId="77777777">
                      <w:r>
                        <w:t>Revisa el video para profundizar en el trazo de manga, puño y cuello</w:t>
                      </w:r>
                    </w:p>
                  </w:txbxContent>
                </v:textbox>
              </v:rect>
            </w:pict>
          </mc:Fallback>
        </mc:AlternateContent>
      </w:r>
    </w:p>
    <w:p w:rsidR="00817049" w:rsidP="00817049" w:rsidRDefault="00817049" w14:paraId="0D1187B4" w14:textId="77777777">
      <w:pPr>
        <w:rPr>
          <w:sz w:val="20"/>
          <w:szCs w:val="20"/>
        </w:rPr>
      </w:pPr>
    </w:p>
    <w:p w:rsidR="00817049" w:rsidP="00817049" w:rsidRDefault="00817049" w14:paraId="748FB58B" w14:textId="77777777">
      <w:pPr>
        <w:rPr>
          <w:sz w:val="20"/>
          <w:szCs w:val="20"/>
        </w:rPr>
      </w:pPr>
    </w:p>
    <w:p w:rsidR="00817049" w:rsidP="00817049" w:rsidRDefault="00817049" w14:paraId="372D78A4" w14:textId="77777777">
      <w:pPr>
        <w:rPr>
          <w:i/>
          <w:color w:val="595959"/>
          <w:sz w:val="20"/>
          <w:szCs w:val="20"/>
        </w:rPr>
      </w:pPr>
    </w:p>
    <w:p w:rsidRPr="00817049" w:rsidR="00D76D7F" w:rsidP="00817049" w:rsidRDefault="009B62AE" w14:paraId="110F9D34" w14:textId="4B01DB8D">
      <w:pPr>
        <w:rPr>
          <w:sz w:val="20"/>
          <w:szCs w:val="20"/>
        </w:rPr>
      </w:pPr>
      <w:r>
        <w:rPr>
          <w:i/>
          <w:color w:val="595959"/>
          <w:sz w:val="20"/>
          <w:szCs w:val="20"/>
        </w:rPr>
        <w:t xml:space="preserve">Video - Trazo de manga, puño y cuello – Camisa </w:t>
      </w:r>
      <w:r w:rsidR="00805D45">
        <w:rPr>
          <w:i/>
          <w:color w:val="595959"/>
          <w:sz w:val="20"/>
          <w:szCs w:val="20"/>
        </w:rPr>
        <w:t>c</w:t>
      </w:r>
      <w:r>
        <w:rPr>
          <w:i/>
          <w:color w:val="595959"/>
          <w:sz w:val="20"/>
          <w:szCs w:val="20"/>
        </w:rPr>
        <w:t xml:space="preserve">lásica y </w:t>
      </w:r>
      <w:proofErr w:type="spellStart"/>
      <w:r w:rsidR="00805D45">
        <w:rPr>
          <w:i/>
          <w:color w:val="595959"/>
          <w:sz w:val="20"/>
          <w:szCs w:val="20"/>
        </w:rPr>
        <w:t>s</w:t>
      </w:r>
      <w:r>
        <w:rPr>
          <w:i/>
          <w:color w:val="595959"/>
          <w:sz w:val="20"/>
          <w:szCs w:val="20"/>
        </w:rPr>
        <w:t>lim</w:t>
      </w:r>
      <w:proofErr w:type="spellEnd"/>
      <w:r>
        <w:rPr>
          <w:i/>
          <w:color w:val="595959"/>
          <w:sz w:val="20"/>
          <w:szCs w:val="20"/>
        </w:rPr>
        <w:t xml:space="preserve"> </w:t>
      </w:r>
      <w:proofErr w:type="spellStart"/>
      <w:r w:rsidR="00805D45">
        <w:rPr>
          <w:i/>
          <w:color w:val="595959"/>
          <w:sz w:val="20"/>
          <w:szCs w:val="20"/>
        </w:rPr>
        <w:t>f</w:t>
      </w:r>
      <w:r>
        <w:rPr>
          <w:i/>
          <w:color w:val="595959"/>
          <w:sz w:val="20"/>
          <w:szCs w:val="20"/>
        </w:rPr>
        <w:t>it</w:t>
      </w:r>
      <w:proofErr w:type="spellEnd"/>
      <w:r w:rsidR="00817049">
        <w:rPr>
          <w:i/>
          <w:color w:val="595959"/>
          <w:sz w:val="20"/>
          <w:szCs w:val="20"/>
        </w:rPr>
        <w:t xml:space="preserve"> </w:t>
      </w:r>
      <w:r w:rsidRPr="00817049" w:rsidR="00817049">
        <w:rPr>
          <w:i/>
          <w:color w:val="595959"/>
          <w:sz w:val="20"/>
          <w:szCs w:val="20"/>
        </w:rPr>
        <w:t>https://youtu.be/ktU9DxgPvH8</w:t>
      </w:r>
    </w:p>
    <w:p w:rsidR="00D76D7F" w:rsidRDefault="00D76D7F" w14:paraId="0A779DD1" w14:textId="77777777">
      <w:pPr>
        <w:rPr>
          <w:sz w:val="20"/>
          <w:szCs w:val="20"/>
        </w:rPr>
      </w:pPr>
    </w:p>
    <w:p w:rsidR="00817049" w:rsidRDefault="00817049" w14:paraId="75F26258" w14:textId="77777777">
      <w:pPr>
        <w:rPr>
          <w:sz w:val="20"/>
          <w:szCs w:val="20"/>
        </w:rPr>
      </w:pPr>
    </w:p>
    <w:p w:rsidR="00D76D7F" w:rsidRDefault="009109D7" w14:paraId="29EE12F9" w14:textId="4AF77A75">
      <w:pPr>
        <w:rPr>
          <w:b/>
          <w:sz w:val="20"/>
          <w:szCs w:val="20"/>
        </w:rPr>
      </w:pPr>
      <w:r>
        <w:rPr>
          <w:b/>
          <w:sz w:val="20"/>
          <w:szCs w:val="20"/>
        </w:rPr>
        <w:t>2</w:t>
      </w:r>
      <w:r w:rsidR="009B62AE">
        <w:rPr>
          <w:b/>
          <w:sz w:val="20"/>
          <w:szCs w:val="20"/>
        </w:rPr>
        <w:t xml:space="preserve">.2 Trazo de prendas superiores - </w:t>
      </w:r>
      <w:r w:rsidR="006E2545">
        <w:rPr>
          <w:b/>
          <w:sz w:val="20"/>
          <w:szCs w:val="20"/>
        </w:rPr>
        <w:t>c</w:t>
      </w:r>
      <w:r w:rsidR="009B62AE">
        <w:rPr>
          <w:b/>
          <w:sz w:val="20"/>
          <w:szCs w:val="20"/>
        </w:rPr>
        <w:t xml:space="preserve">amisa </w:t>
      </w:r>
    </w:p>
    <w:p w:rsidR="00D76D7F" w:rsidRDefault="00D76D7F" w14:paraId="2D5AAF34" w14:textId="77777777">
      <w:pPr>
        <w:rPr>
          <w:sz w:val="20"/>
          <w:szCs w:val="20"/>
        </w:rPr>
      </w:pPr>
    </w:p>
    <w:p w:rsidR="00D76D7F" w:rsidP="00FB5839" w:rsidRDefault="009B62AE" w14:paraId="0B002214" w14:textId="09A7E67A">
      <w:pPr>
        <w:jc w:val="both"/>
        <w:rPr>
          <w:sz w:val="20"/>
          <w:szCs w:val="20"/>
        </w:rPr>
      </w:pPr>
      <w:r>
        <w:rPr>
          <w:sz w:val="20"/>
          <w:szCs w:val="20"/>
        </w:rPr>
        <w:t xml:space="preserve">Para profundizar en los conceptos y detalles trabajados en el trazo de camisas se hará el análisis de diferentes diseños desde imagen y dibujo plano, con el fin de tener referencias visuales de lo que se va trabajando, se tendrán varias imágenes de referencia, en este punto y con la firme intención de afianzar cada vez más el conocimiento se hará o trabajará todo sobre </w:t>
      </w:r>
      <w:r w:rsidR="00691F9A">
        <w:rPr>
          <w:sz w:val="20"/>
          <w:szCs w:val="20"/>
        </w:rPr>
        <w:t>el</w:t>
      </w:r>
      <w:r w:rsidR="008C224E">
        <w:rPr>
          <w:sz w:val="20"/>
          <w:szCs w:val="20"/>
        </w:rPr>
        <w:t xml:space="preserve"> </w:t>
      </w:r>
      <w:r>
        <w:rPr>
          <w:sz w:val="20"/>
          <w:szCs w:val="20"/>
        </w:rPr>
        <w:t>análisis de proporciones.</w:t>
      </w:r>
    </w:p>
    <w:p w:rsidR="00D76D7F" w:rsidP="00FB5839" w:rsidRDefault="00D76D7F" w14:paraId="1F2817FC" w14:textId="77777777">
      <w:pPr>
        <w:jc w:val="both"/>
        <w:rPr>
          <w:sz w:val="20"/>
          <w:szCs w:val="20"/>
        </w:rPr>
      </w:pPr>
    </w:p>
    <w:p w:rsidR="00D76D7F" w:rsidP="00EA03D6" w:rsidRDefault="009B62AE" w14:paraId="602CD34B" w14:textId="7C675767">
      <w:pPr>
        <w:jc w:val="both"/>
        <w:rPr>
          <w:sz w:val="20"/>
          <w:szCs w:val="20"/>
        </w:rPr>
      </w:pPr>
      <w:r>
        <w:rPr>
          <w:sz w:val="20"/>
          <w:szCs w:val="20"/>
        </w:rPr>
        <w:t xml:space="preserve">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w:t>
      </w:r>
      <w:r w:rsidR="004D5018">
        <w:rPr>
          <w:sz w:val="20"/>
          <w:szCs w:val="20"/>
        </w:rPr>
        <w:t xml:space="preserve">el </w:t>
      </w:r>
      <w:r>
        <w:rPr>
          <w:sz w:val="20"/>
          <w:szCs w:val="20"/>
        </w:rPr>
        <w:t xml:space="preserve">análisis de proporciones, es importante resaltar que las medidas y el análisis de proporciones varía de acuerdo </w:t>
      </w:r>
      <w:r w:rsidR="004D5018">
        <w:rPr>
          <w:sz w:val="20"/>
          <w:szCs w:val="20"/>
        </w:rPr>
        <w:t>con el</w:t>
      </w:r>
      <w:r>
        <w:rPr>
          <w:sz w:val="20"/>
          <w:szCs w:val="20"/>
        </w:rPr>
        <w:t xml:space="preserve"> tamaño, diseño, impresión, dibujo, básico y sistema de medida</w:t>
      </w:r>
      <w:r w:rsidR="004D5018">
        <w:rPr>
          <w:sz w:val="20"/>
          <w:szCs w:val="20"/>
        </w:rPr>
        <w:t>;</w:t>
      </w:r>
      <w:r>
        <w:rPr>
          <w:sz w:val="20"/>
          <w:szCs w:val="20"/>
        </w:rPr>
        <w:t xml:space="preserve"> las referencias implementadas son solo ejemplos detallados de </w:t>
      </w:r>
      <w:r w:rsidR="00FB5839">
        <w:rPr>
          <w:sz w:val="20"/>
          <w:szCs w:val="20"/>
        </w:rPr>
        <w:t>cómo</w:t>
      </w:r>
      <w:r>
        <w:rPr>
          <w:sz w:val="20"/>
          <w:szCs w:val="20"/>
        </w:rPr>
        <w:t xml:space="preserve"> y </w:t>
      </w:r>
      <w:r w:rsidR="00FB5839">
        <w:rPr>
          <w:sz w:val="20"/>
          <w:szCs w:val="20"/>
        </w:rPr>
        <w:t>qué</w:t>
      </w:r>
      <w:r>
        <w:rPr>
          <w:sz w:val="20"/>
          <w:szCs w:val="20"/>
        </w:rPr>
        <w:t xml:space="preserve"> manera se debe implementar el desarrollo.</w:t>
      </w:r>
    </w:p>
    <w:p w:rsidR="00D76D7F" w:rsidP="00EA03D6" w:rsidRDefault="00D76D7F" w14:paraId="32B2DFA7" w14:textId="0576FB9B">
      <w:pPr>
        <w:jc w:val="both"/>
        <w:rPr>
          <w:sz w:val="20"/>
          <w:szCs w:val="20"/>
        </w:rPr>
      </w:pPr>
    </w:p>
    <w:p w:rsidR="00E5168E" w:rsidP="00EA03D6" w:rsidRDefault="00E5168E" w14:paraId="409F263A" w14:textId="2C043695">
      <w:pPr>
        <w:jc w:val="both"/>
        <w:rPr>
          <w:sz w:val="20"/>
          <w:szCs w:val="20"/>
        </w:rPr>
      </w:pPr>
      <w:commentRangeStart w:id="121"/>
      <w:r w:rsidRPr="00D6014A">
        <w:rPr>
          <w:color w:val="000000"/>
          <w:sz w:val="20"/>
          <w:szCs w:val="20"/>
          <w:highlight w:val="yellow"/>
        </w:rPr>
        <w:t xml:space="preserve">Es importante plantear en esta prenda algunos detalles importantes, lo cual influye en el patronaje. La camisa es concebida de uso exclusivo de los caballeros, ha ido evolucionando no solo en la silueta, además </w:t>
      </w:r>
      <w:r>
        <w:rPr>
          <w:color w:val="000000"/>
          <w:sz w:val="20"/>
          <w:szCs w:val="20"/>
          <w:highlight w:val="yellow"/>
        </w:rPr>
        <w:t>presenta</w:t>
      </w:r>
      <w:r w:rsidRPr="00D6014A">
        <w:rPr>
          <w:color w:val="000000"/>
          <w:sz w:val="20"/>
          <w:szCs w:val="20"/>
          <w:highlight w:val="yellow"/>
        </w:rPr>
        <w:t xml:space="preserve"> modificaciones en los cuellos, </w:t>
      </w:r>
      <w:r w:rsidR="00293A5D">
        <w:rPr>
          <w:color w:val="000000"/>
          <w:sz w:val="20"/>
          <w:szCs w:val="20"/>
          <w:highlight w:val="yellow"/>
        </w:rPr>
        <w:t>los cuales</w:t>
      </w:r>
      <w:r w:rsidRPr="00D6014A">
        <w:rPr>
          <w:color w:val="000000"/>
          <w:sz w:val="20"/>
          <w:szCs w:val="20"/>
          <w:highlight w:val="yellow"/>
        </w:rPr>
        <w:t xml:space="preserve"> han ido tomando nombres</w:t>
      </w:r>
      <w:r>
        <w:rPr>
          <w:color w:val="000000"/>
          <w:sz w:val="20"/>
          <w:szCs w:val="20"/>
          <w:highlight w:val="yellow"/>
        </w:rPr>
        <w:t xml:space="preserve"> conforme</w:t>
      </w:r>
      <w:r w:rsidRPr="00D6014A">
        <w:rPr>
          <w:color w:val="000000"/>
          <w:sz w:val="20"/>
          <w:szCs w:val="20"/>
          <w:highlight w:val="yellow"/>
        </w:rPr>
        <w:t xml:space="preserve"> al sitio de su procedencia</w:t>
      </w:r>
      <w:r w:rsidR="00293A5D">
        <w:rPr>
          <w:color w:val="000000"/>
          <w:sz w:val="20"/>
          <w:szCs w:val="20"/>
          <w:highlight w:val="yellow"/>
        </w:rPr>
        <w:t>,</w:t>
      </w:r>
      <w:r w:rsidRPr="00D6014A">
        <w:rPr>
          <w:color w:val="000000"/>
          <w:sz w:val="20"/>
          <w:szCs w:val="20"/>
          <w:highlight w:val="yellow"/>
        </w:rPr>
        <w:t xml:space="preserve"> generando varios tipos, se habla del cuello inglés, francés entre otros</w:t>
      </w:r>
      <w:r>
        <w:rPr>
          <w:color w:val="000000"/>
          <w:sz w:val="20"/>
          <w:szCs w:val="20"/>
          <w:highlight w:val="yellow"/>
        </w:rPr>
        <w:t xml:space="preserve">, </w:t>
      </w:r>
      <w:r w:rsidR="00293A5D">
        <w:rPr>
          <w:color w:val="000000"/>
          <w:sz w:val="20"/>
          <w:szCs w:val="20"/>
          <w:highlight w:val="yellow"/>
        </w:rPr>
        <w:t xml:space="preserve">incluso </w:t>
      </w:r>
      <w:r>
        <w:rPr>
          <w:color w:val="000000"/>
          <w:sz w:val="20"/>
          <w:szCs w:val="20"/>
          <w:highlight w:val="yellow"/>
        </w:rPr>
        <w:t xml:space="preserve">otros diseños como cuello </w:t>
      </w:r>
      <w:proofErr w:type="spellStart"/>
      <w:r>
        <w:rPr>
          <w:color w:val="000000"/>
          <w:sz w:val="20"/>
          <w:szCs w:val="20"/>
          <w:highlight w:val="yellow"/>
        </w:rPr>
        <w:t>nerú</w:t>
      </w:r>
      <w:proofErr w:type="spellEnd"/>
      <w:r>
        <w:rPr>
          <w:color w:val="000000"/>
          <w:sz w:val="20"/>
          <w:szCs w:val="20"/>
          <w:highlight w:val="yellow"/>
        </w:rPr>
        <w:t>, alto</w:t>
      </w:r>
      <w:r w:rsidR="00293A5D">
        <w:rPr>
          <w:color w:val="000000"/>
          <w:sz w:val="20"/>
          <w:szCs w:val="20"/>
          <w:highlight w:val="yellow"/>
        </w:rPr>
        <w:t xml:space="preserve">, </w:t>
      </w:r>
      <w:r>
        <w:rPr>
          <w:color w:val="000000"/>
          <w:sz w:val="20"/>
          <w:szCs w:val="20"/>
          <w:highlight w:val="yellow"/>
        </w:rPr>
        <w:t>planteados para diversificar el estilo y por tanto</w:t>
      </w:r>
      <w:r w:rsidR="00293A5D">
        <w:rPr>
          <w:color w:val="000000"/>
          <w:sz w:val="20"/>
          <w:szCs w:val="20"/>
          <w:highlight w:val="yellow"/>
        </w:rPr>
        <w:t>,</w:t>
      </w:r>
      <w:r>
        <w:rPr>
          <w:color w:val="000000"/>
          <w:sz w:val="20"/>
          <w:szCs w:val="20"/>
          <w:highlight w:val="yellow"/>
        </w:rPr>
        <w:t xml:space="preserve"> se desarrolla el patronaje. </w:t>
      </w:r>
      <w:r w:rsidRPr="00D6014A">
        <w:rPr>
          <w:color w:val="000000"/>
          <w:sz w:val="20"/>
          <w:szCs w:val="20"/>
          <w:highlight w:val="yellow"/>
        </w:rPr>
        <w:t>As</w:t>
      </w:r>
      <w:r w:rsidR="00293A5D">
        <w:rPr>
          <w:color w:val="000000"/>
          <w:sz w:val="20"/>
          <w:szCs w:val="20"/>
          <w:highlight w:val="yellow"/>
        </w:rPr>
        <w:t>i</w:t>
      </w:r>
      <w:r w:rsidRPr="00D6014A">
        <w:rPr>
          <w:color w:val="000000"/>
          <w:sz w:val="20"/>
          <w:szCs w:val="20"/>
          <w:highlight w:val="yellow"/>
        </w:rPr>
        <w:t>mismo</w:t>
      </w:r>
      <w:r w:rsidR="00904ADB">
        <w:rPr>
          <w:color w:val="000000"/>
          <w:sz w:val="20"/>
          <w:szCs w:val="20"/>
          <w:highlight w:val="yellow"/>
        </w:rPr>
        <w:t>,</w:t>
      </w:r>
      <w:r w:rsidRPr="00D6014A">
        <w:rPr>
          <w:color w:val="000000"/>
          <w:sz w:val="20"/>
          <w:szCs w:val="20"/>
          <w:highlight w:val="yellow"/>
        </w:rPr>
        <w:t xml:space="preserve"> se presentan diferencias </w:t>
      </w:r>
      <w:r>
        <w:rPr>
          <w:color w:val="000000"/>
          <w:sz w:val="20"/>
          <w:szCs w:val="20"/>
          <w:highlight w:val="yellow"/>
        </w:rPr>
        <w:t xml:space="preserve">en varias partes como </w:t>
      </w:r>
      <w:r w:rsidRPr="00D6014A">
        <w:rPr>
          <w:color w:val="000000"/>
          <w:sz w:val="20"/>
          <w:szCs w:val="20"/>
          <w:highlight w:val="yellow"/>
        </w:rPr>
        <w:t>en las mangas y complementos como bajantes (pecheras o botoneras), almillas</w:t>
      </w:r>
      <w:r>
        <w:rPr>
          <w:color w:val="000000"/>
          <w:sz w:val="20"/>
          <w:szCs w:val="20"/>
          <w:highlight w:val="yellow"/>
        </w:rPr>
        <w:t>, puño y</w:t>
      </w:r>
      <w:r w:rsidRPr="00D6014A">
        <w:rPr>
          <w:color w:val="000000"/>
          <w:sz w:val="20"/>
          <w:szCs w:val="20"/>
          <w:highlight w:val="yellow"/>
        </w:rPr>
        <w:t xml:space="preserve"> </w:t>
      </w:r>
      <w:r w:rsidRPr="00E5168E">
        <w:rPr>
          <w:color w:val="000000"/>
          <w:sz w:val="20"/>
          <w:szCs w:val="20"/>
          <w:highlight w:val="yellow"/>
        </w:rPr>
        <w:t>portañuelas.</w:t>
      </w:r>
      <w:r w:rsidR="00904ADB">
        <w:rPr>
          <w:color w:val="000000"/>
          <w:sz w:val="20"/>
          <w:szCs w:val="20"/>
          <w:highlight w:val="yellow"/>
        </w:rPr>
        <w:t xml:space="preserve"> </w:t>
      </w:r>
      <w:r w:rsidRPr="00E5168E">
        <w:rPr>
          <w:color w:val="000000"/>
          <w:sz w:val="20"/>
          <w:szCs w:val="20"/>
          <w:highlight w:val="yellow"/>
        </w:rPr>
        <w:t>El patronista debe considerar este tipo de alternativas para trazar sus patrones</w:t>
      </w:r>
      <w:commentRangeEnd w:id="121"/>
      <w:r w:rsidR="00C947DA">
        <w:rPr>
          <w:rStyle w:val="Refdecomentario"/>
        </w:rPr>
        <w:commentReference w:id="121"/>
      </w:r>
      <w:r w:rsidR="00C947DA">
        <w:rPr>
          <w:color w:val="000000"/>
          <w:sz w:val="20"/>
          <w:szCs w:val="20"/>
        </w:rPr>
        <w:t>.</w:t>
      </w:r>
    </w:p>
    <w:p w:rsidR="00E5168E" w:rsidRDefault="00E5168E" w14:paraId="38A1A9EA" w14:textId="77777777">
      <w:pPr>
        <w:rPr>
          <w:sz w:val="20"/>
          <w:szCs w:val="20"/>
        </w:rPr>
      </w:pPr>
    </w:p>
    <w:p w:rsidR="00D76D7F" w:rsidP="00FB5839" w:rsidRDefault="009B62AE" w14:paraId="133AE9BB" w14:textId="77777777">
      <w:pPr>
        <w:jc w:val="both"/>
        <w:rPr>
          <w:sz w:val="20"/>
          <w:szCs w:val="20"/>
        </w:rPr>
      </w:pPr>
      <w:r>
        <w:rPr>
          <w:sz w:val="20"/>
          <w:szCs w:val="20"/>
        </w:rPr>
        <w:t>La finalidad del ejercicio es poder comparar de qué manera se puede implementar el básico llevándolo hacia diferentes tipos de diseño, bajo una misma tipología.</w:t>
      </w:r>
    </w:p>
    <w:p w:rsidR="00EA03D6" w:rsidRDefault="00EA03D6" w14:paraId="5EFD45D3" w14:textId="53E15CB6">
      <w:pPr>
        <w:rPr>
          <w:i/>
          <w:color w:val="595959"/>
          <w:sz w:val="20"/>
          <w:szCs w:val="20"/>
        </w:rPr>
      </w:pPr>
      <w:r>
        <w:rPr>
          <w:i/>
          <w:color w:val="595959"/>
          <w:sz w:val="20"/>
          <w:szCs w:val="20"/>
        </w:rPr>
        <w:tab/>
      </w:r>
      <w:commentRangeStart w:id="122"/>
      <w:r w:rsidR="00B11895">
        <w:rPr>
          <w:i/>
          <w:noProof/>
          <w:color w:val="595959"/>
          <w:sz w:val="20"/>
          <w:szCs w:val="20"/>
        </w:rPr>
        <w:drawing>
          <wp:inline distT="0" distB="0" distL="0" distR="0" wp14:anchorId="08D34BE0" wp14:editId="22EE2D5C">
            <wp:extent cx="1174997" cy="2089150"/>
            <wp:effectExtent l="0" t="0" r="6350" b="6350"/>
            <wp:docPr id="27461776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89459" cy="2114864"/>
                    </a:xfrm>
                    <a:prstGeom prst="rect">
                      <a:avLst/>
                    </a:prstGeom>
                    <a:noFill/>
                  </pic:spPr>
                </pic:pic>
              </a:graphicData>
            </a:graphic>
          </wp:inline>
        </w:drawing>
      </w:r>
      <w:r w:rsidR="00B11895">
        <w:rPr>
          <w:i/>
          <w:color w:val="595959"/>
          <w:sz w:val="20"/>
          <w:szCs w:val="20"/>
        </w:rPr>
        <w:t xml:space="preserve">   </w:t>
      </w:r>
      <w:r w:rsidR="00B11895">
        <w:rPr>
          <w:i/>
          <w:noProof/>
          <w:color w:val="595959"/>
          <w:sz w:val="20"/>
          <w:szCs w:val="20"/>
        </w:rPr>
        <w:drawing>
          <wp:inline distT="0" distB="0" distL="0" distR="0" wp14:anchorId="3C2E63ED" wp14:editId="13DDD8E1">
            <wp:extent cx="1544841" cy="2056643"/>
            <wp:effectExtent l="0" t="0" r="0" b="1270"/>
            <wp:docPr id="155704350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9620" cy="2089632"/>
                    </a:xfrm>
                    <a:prstGeom prst="rect">
                      <a:avLst/>
                    </a:prstGeom>
                    <a:noFill/>
                  </pic:spPr>
                </pic:pic>
              </a:graphicData>
            </a:graphic>
          </wp:inline>
        </w:drawing>
      </w:r>
      <w:r w:rsidR="00B11895">
        <w:rPr>
          <w:i/>
          <w:color w:val="595959"/>
          <w:sz w:val="20"/>
          <w:szCs w:val="20"/>
        </w:rPr>
        <w:t xml:space="preserve">  </w:t>
      </w:r>
      <w:r w:rsidR="00B11895">
        <w:rPr>
          <w:i/>
          <w:noProof/>
          <w:color w:val="595959"/>
          <w:sz w:val="20"/>
          <w:szCs w:val="20"/>
        </w:rPr>
        <w:drawing>
          <wp:inline distT="0" distB="0" distL="0" distR="0" wp14:anchorId="13B5AC7A" wp14:editId="184E6DFA">
            <wp:extent cx="1388052" cy="2050371"/>
            <wp:effectExtent l="0" t="0" r="3175" b="7620"/>
            <wp:docPr id="106878994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07285" cy="2078781"/>
                    </a:xfrm>
                    <a:prstGeom prst="rect">
                      <a:avLst/>
                    </a:prstGeom>
                    <a:noFill/>
                  </pic:spPr>
                </pic:pic>
              </a:graphicData>
            </a:graphic>
          </wp:inline>
        </w:drawing>
      </w:r>
      <w:r w:rsidR="00B11895">
        <w:rPr>
          <w:noProof/>
        </w:rPr>
        <w:drawing>
          <wp:inline distT="0" distB="0" distL="0" distR="0" wp14:anchorId="05DF0357" wp14:editId="73F3A378">
            <wp:extent cx="1714500" cy="2092921"/>
            <wp:effectExtent l="0" t="0" r="0" b="3175"/>
            <wp:docPr id="214223528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0908" cy="2112951"/>
                    </a:xfrm>
                    <a:prstGeom prst="rect">
                      <a:avLst/>
                    </a:prstGeom>
                    <a:noFill/>
                    <a:ln>
                      <a:noFill/>
                    </a:ln>
                  </pic:spPr>
                </pic:pic>
              </a:graphicData>
            </a:graphic>
          </wp:inline>
        </w:drawing>
      </w:r>
      <w:commentRangeEnd w:id="122"/>
      <w:r w:rsidR="00B11895">
        <w:rPr>
          <w:rStyle w:val="Refdecomentario"/>
        </w:rPr>
        <w:commentReference w:id="122"/>
      </w:r>
    </w:p>
    <w:p w:rsidRPr="007B3F1C" w:rsidR="007B3F1C" w:rsidP="007B3F1C" w:rsidRDefault="007B3F1C" w14:paraId="4D205EB1" w14:textId="6491B880">
      <w:pPr>
        <w:rPr>
          <w:iCs/>
          <w:sz w:val="20"/>
          <w:szCs w:val="20"/>
        </w:rPr>
      </w:pPr>
      <w:commentRangeStart w:id="123"/>
      <w:r w:rsidRPr="007B3F1C">
        <w:rPr>
          <w:iCs/>
          <w:sz w:val="20"/>
          <w:szCs w:val="20"/>
        </w:rPr>
        <w:t xml:space="preserve">En el siguiente video </w:t>
      </w:r>
      <w:r w:rsidRPr="007B3F1C" w:rsidR="00EA03D6">
        <w:rPr>
          <w:iCs/>
          <w:sz w:val="20"/>
          <w:szCs w:val="20"/>
        </w:rPr>
        <w:tab/>
      </w:r>
      <w:r>
        <w:rPr>
          <w:iCs/>
          <w:sz w:val="20"/>
          <w:szCs w:val="20"/>
        </w:rPr>
        <w:t>se explica el trazo de prendas superiores</w:t>
      </w:r>
      <w:commentRangeEnd w:id="123"/>
      <w:r>
        <w:rPr>
          <w:rStyle w:val="Refdecomentario"/>
        </w:rPr>
        <w:commentReference w:id="123"/>
      </w:r>
    </w:p>
    <w:p w:rsidR="00D76D7F" w:rsidRDefault="009B62AE" w14:paraId="79D00CA6" w14:textId="60B18240">
      <w:pPr>
        <w:ind w:firstLine="284"/>
        <w:rPr>
          <w:i/>
          <w:color w:val="595959"/>
          <w:sz w:val="20"/>
          <w:szCs w:val="20"/>
        </w:rPr>
      </w:pPr>
      <w:r>
        <w:rPr>
          <w:i/>
          <w:color w:val="595959"/>
          <w:sz w:val="20"/>
          <w:szCs w:val="20"/>
        </w:rPr>
        <w:t xml:space="preserve">Video - </w:t>
      </w:r>
      <w:r w:rsidR="00412F11">
        <w:rPr>
          <w:i/>
          <w:color w:val="595959"/>
          <w:sz w:val="20"/>
          <w:szCs w:val="20"/>
        </w:rPr>
        <w:t>2</w:t>
      </w:r>
      <w:r>
        <w:rPr>
          <w:i/>
          <w:color w:val="595959"/>
          <w:sz w:val="20"/>
          <w:szCs w:val="20"/>
        </w:rPr>
        <w:t xml:space="preserve">.2 Trazo de prendas superiores </w:t>
      </w:r>
      <w:r w:rsidR="007B3F1C">
        <w:rPr>
          <w:i/>
          <w:color w:val="595959"/>
          <w:sz w:val="20"/>
          <w:szCs w:val="20"/>
        </w:rPr>
        <w:t>–</w:t>
      </w:r>
      <w:r>
        <w:rPr>
          <w:i/>
          <w:color w:val="595959"/>
          <w:sz w:val="20"/>
          <w:szCs w:val="20"/>
        </w:rPr>
        <w:t xml:space="preserve"> </w:t>
      </w:r>
      <w:r w:rsidR="00126495">
        <w:rPr>
          <w:i/>
          <w:color w:val="595959"/>
          <w:sz w:val="20"/>
          <w:szCs w:val="20"/>
        </w:rPr>
        <w:t>c</w:t>
      </w:r>
      <w:r>
        <w:rPr>
          <w:i/>
          <w:color w:val="595959"/>
          <w:sz w:val="20"/>
          <w:szCs w:val="20"/>
        </w:rPr>
        <w:t>amisa</w:t>
      </w:r>
      <w:r w:rsidR="007B3F1C">
        <w:rPr>
          <w:i/>
          <w:color w:val="595959"/>
          <w:sz w:val="20"/>
          <w:szCs w:val="20"/>
        </w:rPr>
        <w:t xml:space="preserve"> </w:t>
      </w:r>
      <w:r w:rsidRPr="007B3F1C" w:rsidR="007B3F1C">
        <w:rPr>
          <w:i/>
          <w:color w:val="595959"/>
          <w:sz w:val="20"/>
          <w:szCs w:val="20"/>
        </w:rPr>
        <w:t>https://youtu.be/CxwJTRQh-aY</w:t>
      </w:r>
    </w:p>
    <w:p w:rsidR="00D76D7F" w:rsidRDefault="00D76D7F" w14:paraId="465E2FBC" w14:textId="77777777">
      <w:pPr>
        <w:rPr>
          <w:sz w:val="20"/>
          <w:szCs w:val="20"/>
        </w:rPr>
      </w:pPr>
    </w:p>
    <w:p w:rsidR="007B3F1C" w:rsidRDefault="007B3F1C" w14:paraId="3FAF2800" w14:textId="77777777">
      <w:pPr>
        <w:rPr>
          <w:sz w:val="20"/>
          <w:szCs w:val="20"/>
        </w:rPr>
      </w:pPr>
    </w:p>
    <w:p w:rsidR="00D76D7F" w:rsidRDefault="002F173F" w14:paraId="265A1C0F" w14:textId="4BCDE57C">
      <w:pPr>
        <w:rPr>
          <w:b/>
          <w:sz w:val="20"/>
          <w:szCs w:val="20"/>
        </w:rPr>
      </w:pPr>
      <w:commentRangeStart w:id="124"/>
      <w:r>
        <w:rPr>
          <w:b/>
          <w:sz w:val="20"/>
          <w:szCs w:val="20"/>
        </w:rPr>
        <w:t>2</w:t>
      </w:r>
      <w:r w:rsidR="009B62AE">
        <w:rPr>
          <w:b/>
          <w:sz w:val="20"/>
          <w:szCs w:val="20"/>
        </w:rPr>
        <w:t xml:space="preserve">.3 Trazo del </w:t>
      </w:r>
      <w:r w:rsidR="005B37A0">
        <w:rPr>
          <w:b/>
          <w:sz w:val="20"/>
          <w:szCs w:val="20"/>
        </w:rPr>
        <w:t>pantalón clásico masculino</w:t>
      </w:r>
      <w:commentRangeEnd w:id="124"/>
      <w:r w:rsidR="00EA294A">
        <w:rPr>
          <w:rStyle w:val="Refdecomentario"/>
        </w:rPr>
        <w:commentReference w:id="124"/>
      </w:r>
    </w:p>
    <w:p w:rsidR="00D76D7F" w:rsidRDefault="00D76D7F" w14:paraId="69F34057" w14:textId="77777777">
      <w:pPr>
        <w:rPr>
          <w:color w:val="000000"/>
          <w:sz w:val="20"/>
          <w:szCs w:val="20"/>
        </w:rPr>
      </w:pPr>
    </w:p>
    <w:p w:rsidR="00D76D7F" w:rsidP="00FB5839" w:rsidRDefault="009B62AE" w14:paraId="33F84217" w14:textId="5EC03560">
      <w:pPr>
        <w:jc w:val="both"/>
        <w:rPr>
          <w:color w:val="000000"/>
          <w:sz w:val="20"/>
          <w:szCs w:val="20"/>
        </w:rPr>
      </w:pPr>
      <w:r>
        <w:rPr>
          <w:color w:val="000000"/>
          <w:sz w:val="20"/>
          <w:szCs w:val="20"/>
        </w:rPr>
        <w:t>Para el desarrollo de los planos del manual de patronaje SENA siempre se debe partir de las bases o básicos que se han desarrollado en componentes anteriores, con el fin de apropiar el análisis del manual, todo se irá desarrollando dentro del marco de la metodología SENA, en la cual se irán encontrando guías o ejemplos con la implementación de cada uno de los pasos del patronaje.</w:t>
      </w:r>
    </w:p>
    <w:p w:rsidR="00D76D7F" w:rsidP="00FB5839" w:rsidRDefault="00D76D7F" w14:paraId="560C4931" w14:textId="77777777">
      <w:pPr>
        <w:jc w:val="both"/>
        <w:rPr>
          <w:color w:val="000000"/>
          <w:sz w:val="20"/>
          <w:szCs w:val="20"/>
        </w:rPr>
      </w:pPr>
    </w:p>
    <w:p w:rsidR="00D76D7F" w:rsidP="00FB5839" w:rsidRDefault="009B62AE" w14:paraId="3060B8AA" w14:textId="0E684CF8">
      <w:pPr>
        <w:jc w:val="both"/>
        <w:rPr>
          <w:color w:val="000000"/>
          <w:sz w:val="20"/>
          <w:szCs w:val="20"/>
        </w:rPr>
      </w:pPr>
      <w:r>
        <w:rPr>
          <w:color w:val="000000"/>
          <w:sz w:val="20"/>
          <w:szCs w:val="20"/>
        </w:rPr>
        <w:t>Para el trazo de pantalón clásico</w:t>
      </w:r>
      <w:commentRangeStart w:id="125"/>
      <w:r w:rsidR="00EA294A">
        <w:rPr>
          <w:color w:val="000000"/>
          <w:sz w:val="20"/>
          <w:szCs w:val="20"/>
        </w:rPr>
        <w:t>,</w:t>
      </w:r>
      <w:commentRangeEnd w:id="125"/>
      <w:r w:rsidR="00EA294A">
        <w:rPr>
          <w:rStyle w:val="Refdecomentario"/>
        </w:rPr>
        <w:commentReference w:id="125"/>
      </w:r>
      <w:r>
        <w:rPr>
          <w:color w:val="000000"/>
          <w:sz w:val="20"/>
          <w:szCs w:val="20"/>
        </w:rPr>
        <w:t xml:space="preserve"> en la página 79 del manual encontrará un plano de referencia, en el plano identificará elementos como desahogos, sistemas de cierre y complementos (prenses, bolsillo – boca, fondo, falso y vista de bolsillo</w:t>
      </w:r>
      <w:r w:rsidR="00D26C45">
        <w:rPr>
          <w:color w:val="000000"/>
          <w:sz w:val="20"/>
          <w:szCs w:val="20"/>
        </w:rPr>
        <w:t>, b</w:t>
      </w:r>
      <w:r>
        <w:rPr>
          <w:color w:val="000000"/>
          <w:sz w:val="20"/>
          <w:szCs w:val="20"/>
        </w:rPr>
        <w:t>olsillo de ribete, pretina recta) este plano es solo una guía o una referencia de cómo se puede implementar la base inferior de pantalón, no hace referencia a especificaciones o estándares para el trazo de un pantalón formal o clásico, debe tener en cuenta que cada prenda, diseño, referencia, dibujo plano, ficha técnica o imagen</w:t>
      </w:r>
      <w:r w:rsidR="00D26C45">
        <w:rPr>
          <w:color w:val="000000"/>
          <w:sz w:val="20"/>
          <w:szCs w:val="20"/>
        </w:rPr>
        <w:t xml:space="preserve"> </w:t>
      </w:r>
      <w:r>
        <w:rPr>
          <w:color w:val="000000"/>
          <w:sz w:val="20"/>
          <w:szCs w:val="20"/>
        </w:rPr>
        <w:t xml:space="preserve">tiene unas referencias específicas, las cuales van de la mano </w:t>
      </w:r>
      <w:r w:rsidR="00D26C45">
        <w:rPr>
          <w:color w:val="000000"/>
          <w:sz w:val="20"/>
          <w:szCs w:val="20"/>
        </w:rPr>
        <w:t>con</w:t>
      </w:r>
      <w:r>
        <w:rPr>
          <w:color w:val="000000"/>
          <w:sz w:val="20"/>
          <w:szCs w:val="20"/>
        </w:rPr>
        <w:t xml:space="preserve"> todos los conceptos de diseño o requerimientos que se entregan para producción. </w:t>
      </w:r>
    </w:p>
    <w:p w:rsidR="00685C27" w:rsidP="00FB5839" w:rsidRDefault="00685C27" w14:paraId="3C3CD5F9" w14:textId="4D368237">
      <w:pPr>
        <w:jc w:val="both"/>
        <w:rPr>
          <w:color w:val="000000"/>
          <w:sz w:val="20"/>
          <w:szCs w:val="20"/>
        </w:rPr>
      </w:pPr>
    </w:p>
    <w:commentRangeStart w:id="126"/>
    <w:p w:rsidRPr="00846854" w:rsidR="00FB5839" w:rsidRDefault="00685C27" w14:paraId="4A2EAF49" w14:textId="3F2E5BC9">
      <w:pPr>
        <w:rPr>
          <w:i/>
          <w:color w:val="595959"/>
          <w:sz w:val="20"/>
          <w:szCs w:val="20"/>
        </w:rPr>
      </w:pPr>
      <w:r>
        <w:rPr>
          <w:noProof/>
          <w:color w:val="000000"/>
          <w:sz w:val="20"/>
          <w:szCs w:val="20"/>
        </w:rPr>
        <mc:AlternateContent>
          <mc:Choice Requires="wps">
            <w:drawing>
              <wp:anchor distT="0" distB="0" distL="114300" distR="114300" simplePos="0" relativeHeight="251686912" behindDoc="0" locked="0" layoutInCell="1" allowOverlap="1" wp14:anchorId="3001A5D3" wp14:editId="708405C2">
                <wp:simplePos x="0" y="0"/>
                <wp:positionH relativeFrom="margin">
                  <wp:align>left</wp:align>
                </wp:positionH>
                <wp:positionV relativeFrom="paragraph">
                  <wp:posOffset>26670</wp:posOffset>
                </wp:positionV>
                <wp:extent cx="1543050" cy="311150"/>
                <wp:effectExtent l="57150" t="38100" r="57150" b="88900"/>
                <wp:wrapNone/>
                <wp:docPr id="1876697824" name="Rectángulo 53"/>
                <wp:cNvGraphicFramePr/>
                <a:graphic xmlns:a="http://schemas.openxmlformats.org/drawingml/2006/main">
                  <a:graphicData uri="http://schemas.microsoft.com/office/word/2010/wordprocessingShape">
                    <wps:wsp>
                      <wps:cNvSpPr/>
                      <wps:spPr>
                        <a:xfrm>
                          <a:off x="0" y="0"/>
                          <a:ext cx="1543050" cy="311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6EDC814">
              <v:rect id="Rectángulo 53" style="position:absolute;margin-left:0;margin-top:2.1pt;width:121.5pt;height:24.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2.25pt" w14:anchorId="66D78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">
                <v:shadow on="t" color="black" opacity="22937f" offset="0,.63889mm" origin=",.5"/>
                <w10:wrap anchorx="margin"/>
              </v:rect>
            </w:pict>
          </mc:Fallback>
        </mc:AlternateContent>
      </w:r>
      <w:commentRangeEnd w:id="126"/>
      <w:r>
        <w:rPr>
          <w:rStyle w:val="Refdecomentario"/>
        </w:rPr>
        <w:commentReference w:id="126"/>
      </w:r>
      <w:r w:rsidR="009B62AE">
        <w:rPr>
          <w:color w:val="000000"/>
          <w:sz w:val="20"/>
          <w:szCs w:val="20"/>
        </w:rPr>
        <w:tab/>
      </w:r>
      <w:r w:rsidR="007B3F1C">
        <w:rPr>
          <w:noProof/>
          <w:color w:val="000000"/>
          <w:sz w:val="20"/>
          <w:szCs w:val="20"/>
        </w:rPr>
        <w:drawing>
          <wp:inline distT="0" distB="0" distL="0" distR="0" wp14:anchorId="76DB556C" wp14:editId="53023BEC">
            <wp:extent cx="1689100" cy="2448973"/>
            <wp:effectExtent l="0" t="0" r="6350" b="8890"/>
            <wp:docPr id="189821022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26263" cy="2502854"/>
                    </a:xfrm>
                    <a:prstGeom prst="rect">
                      <a:avLst/>
                    </a:prstGeom>
                    <a:noFill/>
                  </pic:spPr>
                </pic:pic>
              </a:graphicData>
            </a:graphic>
          </wp:inline>
        </w:drawing>
      </w:r>
    </w:p>
    <w:p w:rsidR="00D76D7F" w:rsidP="00FB5839" w:rsidRDefault="00D26C45" w14:paraId="68F96247" w14:textId="474DDAE7" w14:noSpellErr="1">
      <w:pPr>
        <w:jc w:val="both"/>
        <w:rPr>
          <w:sz w:val="20"/>
          <w:szCs w:val="20"/>
        </w:rPr>
      </w:pPr>
      <w:bookmarkStart w:name="_Int_cif1Uh3c" w:id="820167670"/>
      <w:r w:rsidRPr="2878D501" w:rsidR="00D26C45">
        <w:rPr>
          <w:sz w:val="20"/>
          <w:szCs w:val="20"/>
        </w:rPr>
        <w:t xml:space="preserve">Al tener </w:t>
      </w:r>
      <w:r w:rsidRPr="2878D501" w:rsidR="009B62AE">
        <w:rPr>
          <w:sz w:val="20"/>
          <w:szCs w:val="20"/>
        </w:rPr>
        <w:t>en cuenta que el desarrollo del trazo de</w:t>
      </w:r>
      <w:r w:rsidRPr="2878D501" w:rsidR="00415D9B">
        <w:rPr>
          <w:sz w:val="20"/>
          <w:szCs w:val="20"/>
        </w:rPr>
        <w:t>l</w:t>
      </w:r>
      <w:r w:rsidRPr="2878D501" w:rsidR="009B62AE">
        <w:rPr>
          <w:sz w:val="20"/>
          <w:szCs w:val="20"/>
        </w:rPr>
        <w:t xml:space="preserve"> pantalón clásico sale desde el básico o la base inferior de</w:t>
      </w:r>
      <w:r w:rsidRPr="2878D501" w:rsidR="00521731">
        <w:rPr>
          <w:sz w:val="20"/>
          <w:szCs w:val="20"/>
        </w:rPr>
        <w:t>l</w:t>
      </w:r>
      <w:r w:rsidRPr="2878D501" w:rsidR="009B62AE">
        <w:rPr>
          <w:sz w:val="20"/>
          <w:szCs w:val="20"/>
        </w:rPr>
        <w:t xml:space="preserve"> pantalón masculino, es importante tener claras las medidas y las referencias de construcción, con el fin de modificar o trabajar ajustes desde la base y no iniciar el trazo del diseño de</w:t>
      </w:r>
      <w:r w:rsidRPr="2878D501" w:rsidR="00521731">
        <w:rPr>
          <w:sz w:val="20"/>
          <w:szCs w:val="20"/>
        </w:rPr>
        <w:t>l</w:t>
      </w:r>
      <w:r w:rsidRPr="2878D501" w:rsidR="009B62AE">
        <w:rPr>
          <w:sz w:val="20"/>
          <w:szCs w:val="20"/>
        </w:rPr>
        <w:t xml:space="preserve"> pantalón desde cero.</w:t>
      </w:r>
      <w:bookmarkEnd w:id="820167670"/>
    </w:p>
    <w:p w:rsidR="00685C27" w:rsidP="00FB5839" w:rsidRDefault="00685C27" w14:paraId="6607204F" w14:textId="5C5CE1D9">
      <w:pPr>
        <w:jc w:val="both"/>
        <w:rPr>
          <w:sz w:val="20"/>
          <w:szCs w:val="20"/>
        </w:rPr>
      </w:pPr>
      <w:commentRangeStart w:id="127"/>
      <w:r>
        <w:rPr>
          <w:sz w:val="20"/>
          <w:szCs w:val="20"/>
        </w:rPr>
        <w:t>En el siguiente video se presenta esta explicación:</w:t>
      </w:r>
      <w:commentRangeEnd w:id="127"/>
      <w:r>
        <w:rPr>
          <w:rStyle w:val="Refdecomentario"/>
        </w:rPr>
        <w:commentReference w:id="127"/>
      </w:r>
    </w:p>
    <w:p w:rsidR="00685C27" w:rsidP="00FB5839" w:rsidRDefault="00685C27" w14:paraId="2CF5A347" w14:textId="77777777">
      <w:pPr>
        <w:jc w:val="both"/>
        <w:rPr>
          <w:sz w:val="20"/>
          <w:szCs w:val="20"/>
        </w:rPr>
      </w:pPr>
    </w:p>
    <w:p w:rsidRPr="00873F6E" w:rsidR="00FB5839" w:rsidP="00873F6E" w:rsidRDefault="009B62AE" w14:paraId="3F481E9B" w14:textId="13365ED8">
      <w:pPr>
        <w:ind w:firstLine="284"/>
        <w:rPr>
          <w:i/>
          <w:color w:val="595959"/>
          <w:sz w:val="20"/>
          <w:szCs w:val="20"/>
        </w:rPr>
      </w:pPr>
      <w:r>
        <w:rPr>
          <w:i/>
          <w:color w:val="595959"/>
          <w:sz w:val="20"/>
          <w:szCs w:val="20"/>
        </w:rPr>
        <w:t xml:space="preserve">Video - </w:t>
      </w:r>
      <w:r w:rsidR="00412F11">
        <w:rPr>
          <w:i/>
          <w:color w:val="595959"/>
          <w:sz w:val="20"/>
          <w:szCs w:val="20"/>
        </w:rPr>
        <w:t>2</w:t>
      </w:r>
      <w:r>
        <w:rPr>
          <w:i/>
          <w:color w:val="595959"/>
          <w:sz w:val="20"/>
          <w:szCs w:val="20"/>
        </w:rPr>
        <w:t xml:space="preserve">.3 Trazo del </w:t>
      </w:r>
      <w:r w:rsidR="00095E30">
        <w:rPr>
          <w:i/>
          <w:color w:val="595959"/>
          <w:sz w:val="20"/>
          <w:szCs w:val="20"/>
        </w:rPr>
        <w:t>p</w:t>
      </w:r>
      <w:r>
        <w:rPr>
          <w:i/>
          <w:color w:val="595959"/>
          <w:sz w:val="20"/>
          <w:szCs w:val="20"/>
        </w:rPr>
        <w:t xml:space="preserve">antalón </w:t>
      </w:r>
      <w:r w:rsidR="00095E30">
        <w:rPr>
          <w:i/>
          <w:color w:val="595959"/>
          <w:sz w:val="20"/>
          <w:szCs w:val="20"/>
        </w:rPr>
        <w:t>c</w:t>
      </w:r>
      <w:r>
        <w:rPr>
          <w:i/>
          <w:color w:val="595959"/>
          <w:sz w:val="20"/>
          <w:szCs w:val="20"/>
        </w:rPr>
        <w:t xml:space="preserve">lásico </w:t>
      </w:r>
      <w:r w:rsidR="00095E30">
        <w:rPr>
          <w:i/>
          <w:color w:val="595959"/>
          <w:sz w:val="20"/>
          <w:szCs w:val="20"/>
        </w:rPr>
        <w:t>m</w:t>
      </w:r>
      <w:r>
        <w:rPr>
          <w:i/>
          <w:color w:val="595959"/>
          <w:sz w:val="20"/>
          <w:szCs w:val="20"/>
        </w:rPr>
        <w:t xml:space="preserve">asculino – </w:t>
      </w:r>
      <w:r w:rsidR="00095E30">
        <w:rPr>
          <w:i/>
          <w:color w:val="595959"/>
          <w:sz w:val="20"/>
          <w:szCs w:val="20"/>
        </w:rPr>
        <w:t>p</w:t>
      </w:r>
      <w:r>
        <w:rPr>
          <w:i/>
          <w:color w:val="595959"/>
          <w:sz w:val="20"/>
          <w:szCs w:val="20"/>
        </w:rPr>
        <w:t>ágina 79</w:t>
      </w:r>
      <w:r w:rsidR="00685C27">
        <w:rPr>
          <w:i/>
          <w:color w:val="595959"/>
          <w:sz w:val="20"/>
          <w:szCs w:val="20"/>
        </w:rPr>
        <w:t xml:space="preserve"> </w:t>
      </w:r>
      <w:r w:rsidRPr="00685C27" w:rsidR="00685C27">
        <w:rPr>
          <w:i/>
          <w:color w:val="595959"/>
          <w:sz w:val="20"/>
          <w:szCs w:val="20"/>
        </w:rPr>
        <w:t>https://youtu.be/4FG5qSekuLc</w:t>
      </w:r>
    </w:p>
    <w:p w:rsidR="00B12AB6" w:rsidP="00FB5839" w:rsidRDefault="00B12AB6" w14:paraId="17CE81D9" w14:textId="1A5B2FE1">
      <w:pPr>
        <w:jc w:val="both"/>
        <w:rPr>
          <w:sz w:val="20"/>
          <w:szCs w:val="20"/>
        </w:rPr>
      </w:pPr>
    </w:p>
    <w:p w:rsidR="00846854" w:rsidP="00FB5839" w:rsidRDefault="00846854" w14:paraId="374898F7" w14:textId="77777777">
      <w:pPr>
        <w:jc w:val="both"/>
        <w:rPr>
          <w:sz w:val="20"/>
          <w:szCs w:val="20"/>
        </w:rPr>
      </w:pPr>
    </w:p>
    <w:p w:rsidR="00B12AB6" w:rsidP="00FB5839" w:rsidRDefault="00B12AB6" w14:paraId="18C2CC04" w14:textId="4202ACE1">
      <w:pPr>
        <w:jc w:val="both"/>
        <w:rPr>
          <w:sz w:val="20"/>
          <w:szCs w:val="20"/>
        </w:rPr>
      </w:pPr>
      <w:r w:rsidRPr="00EA294A">
        <w:rPr>
          <w:sz w:val="20"/>
          <w:szCs w:val="20"/>
        </w:rPr>
        <w:t>Con respecto a lo anterior, en el patronaje del pantalón clásico masculino</w:t>
      </w:r>
      <w:commentRangeStart w:id="128"/>
      <w:r w:rsidR="00EA294A">
        <w:rPr>
          <w:sz w:val="20"/>
          <w:szCs w:val="20"/>
        </w:rPr>
        <w:t>,</w:t>
      </w:r>
      <w:commentRangeEnd w:id="128"/>
      <w:r w:rsidR="00EA294A">
        <w:rPr>
          <w:rStyle w:val="Refdecomentario"/>
        </w:rPr>
        <w:commentReference w:id="128"/>
      </w:r>
      <w:r w:rsidRPr="00EA294A">
        <w:rPr>
          <w:sz w:val="20"/>
          <w:szCs w:val="20"/>
        </w:rPr>
        <w:t xml:space="preserve"> partes como el tiro</w:t>
      </w:r>
      <w:r w:rsidRPr="00EA294A" w:rsidR="005F5825">
        <w:rPr>
          <w:sz w:val="20"/>
          <w:szCs w:val="20"/>
        </w:rPr>
        <w:t xml:space="preserve"> y</w:t>
      </w:r>
      <w:r w:rsidRPr="00EA294A">
        <w:rPr>
          <w:sz w:val="20"/>
          <w:szCs w:val="20"/>
        </w:rPr>
        <w:t xml:space="preserve"> los bolsillos laterales</w:t>
      </w:r>
      <w:r w:rsidRPr="00EA294A" w:rsidR="005F5825">
        <w:rPr>
          <w:sz w:val="20"/>
          <w:szCs w:val="20"/>
        </w:rPr>
        <w:t xml:space="preserve"> </w:t>
      </w:r>
      <w:r w:rsidRPr="00EA294A" w:rsidR="00EC054C">
        <w:rPr>
          <w:sz w:val="20"/>
          <w:szCs w:val="20"/>
        </w:rPr>
        <w:t>s</w:t>
      </w:r>
      <w:r w:rsidRPr="00EA294A">
        <w:rPr>
          <w:sz w:val="20"/>
          <w:szCs w:val="20"/>
        </w:rPr>
        <w:t xml:space="preserve">on de especial cuidado, debido a que deben responder a la funcionabilidad requerida, especificaciones como la profundidad del </w:t>
      </w:r>
      <w:r w:rsidRPr="00EA294A" w:rsidR="00EC054C">
        <w:rPr>
          <w:sz w:val="20"/>
          <w:szCs w:val="20"/>
        </w:rPr>
        <w:t>bolsillo</w:t>
      </w:r>
      <w:r w:rsidRPr="00EA294A" w:rsidR="005F5825">
        <w:rPr>
          <w:sz w:val="20"/>
          <w:szCs w:val="20"/>
        </w:rPr>
        <w:t xml:space="preserve">, </w:t>
      </w:r>
      <w:r w:rsidRPr="00EA294A">
        <w:rPr>
          <w:sz w:val="20"/>
          <w:szCs w:val="20"/>
        </w:rPr>
        <w:t xml:space="preserve">la forma y tamaño de la vista debe </w:t>
      </w:r>
      <w:r w:rsidRPr="00EA294A" w:rsidR="00EC054C">
        <w:rPr>
          <w:sz w:val="20"/>
          <w:szCs w:val="20"/>
        </w:rPr>
        <w:t>detenerse en el planteamiento del patronaje</w:t>
      </w:r>
      <w:r w:rsidRPr="00EA294A">
        <w:rPr>
          <w:sz w:val="20"/>
          <w:szCs w:val="20"/>
        </w:rPr>
        <w:t xml:space="preserve"> para tener especial atención.</w:t>
      </w:r>
    </w:p>
    <w:p w:rsidR="00D76D7F" w:rsidRDefault="00D76D7F" w14:paraId="2AE301C9" w14:textId="77777777">
      <w:pPr>
        <w:rPr>
          <w:b/>
          <w:sz w:val="20"/>
          <w:szCs w:val="20"/>
        </w:rPr>
      </w:pPr>
    </w:p>
    <w:p w:rsidRPr="002F74D9" w:rsidR="00D76D7F" w:rsidRDefault="002F173F" w14:paraId="61C83E1B" w14:textId="6692B326">
      <w:pPr>
        <w:rPr>
          <w:b/>
          <w:i/>
          <w:iCs/>
          <w:sz w:val="20"/>
          <w:szCs w:val="20"/>
        </w:rPr>
      </w:pPr>
      <w:r>
        <w:rPr>
          <w:b/>
          <w:sz w:val="20"/>
          <w:szCs w:val="20"/>
        </w:rPr>
        <w:t>2</w:t>
      </w:r>
      <w:r w:rsidR="009B62AE">
        <w:rPr>
          <w:b/>
          <w:sz w:val="20"/>
          <w:szCs w:val="20"/>
        </w:rPr>
        <w:t xml:space="preserve">.4 Trazo de </w:t>
      </w:r>
      <w:r w:rsidR="002F74D9">
        <w:rPr>
          <w:b/>
          <w:sz w:val="20"/>
          <w:szCs w:val="20"/>
        </w:rPr>
        <w:t>p</w:t>
      </w:r>
      <w:r w:rsidR="009B62AE">
        <w:rPr>
          <w:b/>
          <w:sz w:val="20"/>
          <w:szCs w:val="20"/>
        </w:rPr>
        <w:t xml:space="preserve">antalón </w:t>
      </w:r>
      <w:r w:rsidR="002F74D9">
        <w:rPr>
          <w:b/>
          <w:sz w:val="20"/>
          <w:szCs w:val="20"/>
        </w:rPr>
        <w:t xml:space="preserve">tipo </w:t>
      </w:r>
      <w:r w:rsidRPr="002F74D9" w:rsidR="002F74D9">
        <w:rPr>
          <w:b/>
          <w:i/>
          <w:iCs/>
          <w:sz w:val="20"/>
          <w:szCs w:val="20"/>
        </w:rPr>
        <w:t xml:space="preserve">jean </w:t>
      </w:r>
      <w:proofErr w:type="spellStart"/>
      <w:r w:rsidRPr="002F74D9" w:rsidR="002F74D9">
        <w:rPr>
          <w:b/>
          <w:i/>
          <w:iCs/>
          <w:sz w:val="20"/>
          <w:szCs w:val="20"/>
        </w:rPr>
        <w:t>slim</w:t>
      </w:r>
      <w:proofErr w:type="spellEnd"/>
      <w:r w:rsidRPr="002F74D9" w:rsidR="002F74D9">
        <w:rPr>
          <w:b/>
          <w:i/>
          <w:iCs/>
          <w:sz w:val="20"/>
          <w:szCs w:val="20"/>
        </w:rPr>
        <w:t xml:space="preserve"> </w:t>
      </w:r>
      <w:proofErr w:type="spellStart"/>
      <w:r w:rsidRPr="002F74D9" w:rsidR="002F74D9">
        <w:rPr>
          <w:b/>
          <w:i/>
          <w:iCs/>
          <w:sz w:val="20"/>
          <w:szCs w:val="20"/>
        </w:rPr>
        <w:t>fit</w:t>
      </w:r>
      <w:proofErr w:type="spellEnd"/>
    </w:p>
    <w:p w:rsidR="00D76D7F" w:rsidRDefault="00D76D7F" w14:paraId="5A037397" w14:textId="77777777">
      <w:pPr>
        <w:rPr>
          <w:color w:val="000000"/>
          <w:sz w:val="20"/>
          <w:szCs w:val="20"/>
        </w:rPr>
      </w:pPr>
    </w:p>
    <w:p w:rsidR="00D76D7F" w:rsidP="00224A9A" w:rsidRDefault="009B62AE" w14:paraId="51764344" w14:textId="2807A825">
      <w:pPr>
        <w:jc w:val="both"/>
        <w:rPr>
          <w:color w:val="000000"/>
          <w:sz w:val="20"/>
          <w:szCs w:val="20"/>
        </w:rPr>
      </w:pPr>
      <w:r>
        <w:rPr>
          <w:color w:val="000000"/>
          <w:sz w:val="20"/>
          <w:szCs w:val="20"/>
        </w:rPr>
        <w:t xml:space="preserve">Para el desarrollo de los planos del manual de patronaje SENA siempre se debe partir de las bases o básicos que se han desarrollado en componentes anteriores, con el fin de apropiar el análisis del manual, </w:t>
      </w:r>
      <w:commentRangeStart w:id="129"/>
      <w:r>
        <w:rPr>
          <w:color w:val="000000"/>
          <w:sz w:val="20"/>
          <w:szCs w:val="20"/>
        </w:rPr>
        <w:t>todo</w:t>
      </w:r>
      <w:commentRangeEnd w:id="129"/>
      <w:r w:rsidR="003C7CE7">
        <w:rPr>
          <w:rStyle w:val="Refdecomentario"/>
        </w:rPr>
        <w:commentReference w:id="129"/>
      </w:r>
      <w:r>
        <w:rPr>
          <w:color w:val="000000"/>
          <w:sz w:val="20"/>
          <w:szCs w:val="20"/>
        </w:rPr>
        <w:t xml:space="preserve"> se irá desarrollando dentro del marco de la metodología SENA, en la cual se irán encontrando guías o ejemplos con la implementación de cada uno de los pasos del patronaje.</w:t>
      </w:r>
    </w:p>
    <w:p w:rsidR="00D76D7F" w:rsidP="00224A9A" w:rsidRDefault="00D76D7F" w14:paraId="40FF789F" w14:textId="77777777">
      <w:pPr>
        <w:jc w:val="both"/>
        <w:rPr>
          <w:color w:val="000000"/>
          <w:sz w:val="20"/>
          <w:szCs w:val="20"/>
        </w:rPr>
      </w:pPr>
    </w:p>
    <w:p w:rsidR="00D76D7F" w:rsidP="00FB5839" w:rsidRDefault="009B62AE" w14:paraId="23C33B56" w14:textId="1741F20C">
      <w:pPr>
        <w:jc w:val="both"/>
        <w:rPr>
          <w:color w:val="000000"/>
          <w:sz w:val="20"/>
          <w:szCs w:val="20"/>
        </w:rPr>
      </w:pPr>
      <w:r>
        <w:rPr>
          <w:color w:val="000000"/>
          <w:sz w:val="20"/>
          <w:szCs w:val="20"/>
        </w:rPr>
        <w:t xml:space="preserve">Para el trazo de pantalón tipo </w:t>
      </w:r>
      <w:r w:rsidRPr="00134C9C">
        <w:rPr>
          <w:i/>
          <w:iCs/>
          <w:color w:val="000000"/>
          <w:sz w:val="20"/>
          <w:szCs w:val="20"/>
        </w:rPr>
        <w:t>jean</w:t>
      </w:r>
      <w:r>
        <w:rPr>
          <w:color w:val="000000"/>
          <w:sz w:val="20"/>
          <w:szCs w:val="20"/>
        </w:rPr>
        <w:t xml:space="preserve"> silueta </w:t>
      </w:r>
      <w:proofErr w:type="spellStart"/>
      <w:r w:rsidRPr="00134C9C" w:rsidR="00134C9C">
        <w:rPr>
          <w:i/>
          <w:iCs/>
          <w:color w:val="000000"/>
          <w:sz w:val="20"/>
          <w:szCs w:val="20"/>
        </w:rPr>
        <w:t>slim</w:t>
      </w:r>
      <w:proofErr w:type="spellEnd"/>
      <w:r w:rsidRPr="00134C9C" w:rsidR="00134C9C">
        <w:rPr>
          <w:i/>
          <w:iCs/>
          <w:color w:val="000000"/>
          <w:sz w:val="20"/>
          <w:szCs w:val="20"/>
        </w:rPr>
        <w:t xml:space="preserve"> </w:t>
      </w:r>
      <w:proofErr w:type="spellStart"/>
      <w:r w:rsidRPr="00134C9C" w:rsidR="00134C9C">
        <w:rPr>
          <w:i/>
          <w:iCs/>
          <w:color w:val="000000"/>
          <w:sz w:val="20"/>
          <w:szCs w:val="20"/>
        </w:rPr>
        <w:t>fit</w:t>
      </w:r>
      <w:proofErr w:type="spellEnd"/>
      <w:r w:rsidR="00134C9C">
        <w:rPr>
          <w:color w:val="000000"/>
          <w:sz w:val="20"/>
          <w:szCs w:val="20"/>
        </w:rPr>
        <w:t xml:space="preserve"> </w:t>
      </w:r>
      <w:r>
        <w:rPr>
          <w:color w:val="000000"/>
          <w:sz w:val="20"/>
          <w:szCs w:val="20"/>
        </w:rPr>
        <w:t>(ajustado) en la página 80 del manual encontrará un plano de referencia, en el plano identificará elementos como ajustes, sistemas de cierre y complementos (pasadores, bolsillo – boca, fondo, falso y vista de bolsillo</w:t>
      </w:r>
      <w:r w:rsidR="007F061C">
        <w:rPr>
          <w:color w:val="000000"/>
          <w:sz w:val="20"/>
          <w:szCs w:val="20"/>
        </w:rPr>
        <w:t>, b</w:t>
      </w:r>
      <w:r>
        <w:rPr>
          <w:color w:val="000000"/>
          <w:sz w:val="20"/>
          <w:szCs w:val="20"/>
        </w:rPr>
        <w:t>olsillo de parche, pretina recta, cotilla) este plano es solo una guía o una referencia de cómo se puede implementar la base inferior de</w:t>
      </w:r>
      <w:r w:rsidR="007F061C">
        <w:rPr>
          <w:color w:val="000000"/>
          <w:sz w:val="20"/>
          <w:szCs w:val="20"/>
        </w:rPr>
        <w:t>l</w:t>
      </w:r>
      <w:r>
        <w:rPr>
          <w:color w:val="000000"/>
          <w:sz w:val="20"/>
          <w:szCs w:val="20"/>
        </w:rPr>
        <w:t xml:space="preserve"> pantalón, no hace referencia a especificaciones o estándares para el trazo de un pantalón ajustado o tipo </w:t>
      </w:r>
      <w:r w:rsidRPr="007F061C">
        <w:rPr>
          <w:i/>
          <w:iCs/>
          <w:color w:val="000000"/>
          <w:sz w:val="20"/>
          <w:szCs w:val="20"/>
        </w:rPr>
        <w:t>jean</w:t>
      </w:r>
      <w:r w:rsidR="007F061C">
        <w:rPr>
          <w:color w:val="000000"/>
          <w:sz w:val="20"/>
          <w:szCs w:val="20"/>
        </w:rPr>
        <w:t>;</w:t>
      </w:r>
      <w:r>
        <w:rPr>
          <w:color w:val="000000"/>
          <w:sz w:val="20"/>
          <w:szCs w:val="20"/>
        </w:rPr>
        <w:t xml:space="preserve"> debe tener en cuenta que cada prenda, diseño, referencia, dibujo plano, ficha técnica o imagen tiene unas referencias específicas, las cuales van de la mano </w:t>
      </w:r>
      <w:r w:rsidR="001345B9">
        <w:rPr>
          <w:color w:val="000000"/>
          <w:sz w:val="20"/>
          <w:szCs w:val="20"/>
        </w:rPr>
        <w:t>con</w:t>
      </w:r>
      <w:r>
        <w:rPr>
          <w:color w:val="000000"/>
          <w:sz w:val="20"/>
          <w:szCs w:val="20"/>
        </w:rPr>
        <w:t xml:space="preserve"> todos los conceptos de diseño o requerimientos que se entregan para producción. </w:t>
      </w:r>
    </w:p>
    <w:p w:rsidR="00D76D7F" w:rsidRDefault="003C7CE7" w14:paraId="13C82856" w14:textId="6DFEB9E0">
      <w:pPr>
        <w:rPr>
          <w:i/>
          <w:color w:val="595959"/>
          <w:sz w:val="20"/>
          <w:szCs w:val="20"/>
        </w:rPr>
      </w:pPr>
      <w:r>
        <w:rPr>
          <w:noProof/>
          <w:color w:val="000000"/>
          <w:sz w:val="20"/>
          <w:szCs w:val="20"/>
        </w:rPr>
        <mc:AlternateContent>
          <mc:Choice Requires="wps">
            <w:drawing>
              <wp:anchor distT="0" distB="0" distL="114300" distR="114300" simplePos="0" relativeHeight="251687936" behindDoc="0" locked="0" layoutInCell="1" allowOverlap="1" wp14:anchorId="602DB3EB" wp14:editId="0E80DE52">
                <wp:simplePos x="0" y="0"/>
                <wp:positionH relativeFrom="column">
                  <wp:posOffset>-116840</wp:posOffset>
                </wp:positionH>
                <wp:positionV relativeFrom="paragraph">
                  <wp:posOffset>141605</wp:posOffset>
                </wp:positionV>
                <wp:extent cx="2413000" cy="400050"/>
                <wp:effectExtent l="57150" t="38100" r="63500" b="95250"/>
                <wp:wrapNone/>
                <wp:docPr id="189620266" name="Rectángulo 56"/>
                <wp:cNvGraphicFramePr/>
                <a:graphic xmlns:a="http://schemas.openxmlformats.org/drawingml/2006/main">
                  <a:graphicData uri="http://schemas.microsoft.com/office/word/2010/wordprocessingShape">
                    <wps:wsp>
                      <wps:cNvSpPr/>
                      <wps:spPr>
                        <a:xfrm>
                          <a:off x="0" y="0"/>
                          <a:ext cx="2413000" cy="4000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B8A6632">
              <v:rect id="Rectángulo 56" style="position:absolute;margin-left:-9.2pt;margin-top:11.15pt;width:190pt;height:31.5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96460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">
                <v:shadow on="t" color="black" opacity="22937f" offset="0,.63889mm" origin=",.5"/>
              </v:rect>
            </w:pict>
          </mc:Fallback>
        </mc:AlternateContent>
      </w:r>
      <w:r w:rsidR="009B62AE">
        <w:rPr>
          <w:color w:val="000000"/>
          <w:sz w:val="20"/>
          <w:szCs w:val="20"/>
        </w:rPr>
        <w:tab/>
      </w:r>
      <w:r w:rsidR="009B62AE">
        <w:rPr>
          <w:i/>
          <w:color w:val="595959"/>
          <w:sz w:val="20"/>
          <w:szCs w:val="20"/>
        </w:rPr>
        <w:t>Imagen 1</w:t>
      </w:r>
    </w:p>
    <w:p w:rsidR="00FB5839" w:rsidRDefault="003C7CE7" w14:paraId="0C34DE17" w14:textId="2477DBA4">
      <w:pPr>
        <w:rPr>
          <w:sz w:val="20"/>
          <w:szCs w:val="20"/>
        </w:rPr>
      </w:pPr>
      <w:commentRangeStart w:id="130"/>
      <w:r>
        <w:rPr>
          <w:noProof/>
          <w:sz w:val="20"/>
          <w:szCs w:val="20"/>
        </w:rPr>
        <w:drawing>
          <wp:inline distT="0" distB="0" distL="0" distR="0" wp14:anchorId="242D6850" wp14:editId="00DDA66A">
            <wp:extent cx="2072928" cy="3006090"/>
            <wp:effectExtent l="0" t="0" r="3810" b="3810"/>
            <wp:docPr id="102306763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91460" cy="3032964"/>
                    </a:xfrm>
                    <a:prstGeom prst="rect">
                      <a:avLst/>
                    </a:prstGeom>
                    <a:noFill/>
                  </pic:spPr>
                </pic:pic>
              </a:graphicData>
            </a:graphic>
          </wp:inline>
        </w:drawing>
      </w:r>
      <w:commentRangeEnd w:id="130"/>
      <w:r w:rsidR="001A6E71">
        <w:rPr>
          <w:rStyle w:val="Refdecomentario"/>
        </w:rPr>
        <w:commentReference w:id="130"/>
      </w:r>
    </w:p>
    <w:p w:rsidR="00D76D7F" w:rsidP="00FB5839" w:rsidRDefault="00C05410" w14:paraId="00C039C5" w14:textId="62064BB7">
      <w:pPr>
        <w:jc w:val="both"/>
        <w:rPr>
          <w:sz w:val="20"/>
          <w:szCs w:val="20"/>
        </w:rPr>
      </w:pPr>
      <w:r>
        <w:rPr>
          <w:sz w:val="20"/>
          <w:szCs w:val="20"/>
        </w:rPr>
        <w:t>Al tener</w:t>
      </w:r>
      <w:r w:rsidR="009B62AE">
        <w:rPr>
          <w:sz w:val="20"/>
          <w:szCs w:val="20"/>
        </w:rPr>
        <w:t xml:space="preserve"> en cuenta que el desarrollo del trazo de </w:t>
      </w:r>
      <w:r w:rsidR="009B62AE">
        <w:rPr>
          <w:color w:val="000000"/>
          <w:sz w:val="20"/>
          <w:szCs w:val="20"/>
        </w:rPr>
        <w:t xml:space="preserve">pantalón tipo </w:t>
      </w:r>
      <w:r w:rsidRPr="00C05410" w:rsidR="009B62AE">
        <w:rPr>
          <w:i/>
          <w:iCs/>
          <w:color w:val="000000"/>
          <w:sz w:val="20"/>
          <w:szCs w:val="20"/>
        </w:rPr>
        <w:t xml:space="preserve">jean </w:t>
      </w:r>
      <w:r w:rsidRPr="001A6E71" w:rsidR="009B62AE">
        <w:rPr>
          <w:color w:val="000000"/>
          <w:sz w:val="20"/>
          <w:szCs w:val="20"/>
        </w:rPr>
        <w:t>silueta</w:t>
      </w:r>
      <w:r w:rsidRPr="00C05410" w:rsidR="009B62AE">
        <w:rPr>
          <w:i/>
          <w:iCs/>
          <w:color w:val="000000"/>
          <w:sz w:val="20"/>
          <w:szCs w:val="20"/>
        </w:rPr>
        <w:t xml:space="preserve"> </w:t>
      </w:r>
      <w:proofErr w:type="spellStart"/>
      <w:r w:rsidR="006F59F2">
        <w:rPr>
          <w:i/>
          <w:iCs/>
          <w:color w:val="000000"/>
          <w:sz w:val="20"/>
          <w:szCs w:val="20"/>
        </w:rPr>
        <w:t>s</w:t>
      </w:r>
      <w:r w:rsidRPr="00C05410" w:rsidR="009B62AE">
        <w:rPr>
          <w:i/>
          <w:iCs/>
          <w:color w:val="000000"/>
          <w:sz w:val="20"/>
          <w:szCs w:val="20"/>
        </w:rPr>
        <w:t>lim</w:t>
      </w:r>
      <w:proofErr w:type="spellEnd"/>
      <w:r w:rsidRPr="00C05410" w:rsidR="009B62AE">
        <w:rPr>
          <w:i/>
          <w:iCs/>
          <w:color w:val="000000"/>
          <w:sz w:val="20"/>
          <w:szCs w:val="20"/>
        </w:rPr>
        <w:t xml:space="preserve"> </w:t>
      </w:r>
      <w:proofErr w:type="spellStart"/>
      <w:r w:rsidR="006F59F2">
        <w:rPr>
          <w:i/>
          <w:iCs/>
          <w:color w:val="000000"/>
          <w:sz w:val="20"/>
          <w:szCs w:val="20"/>
        </w:rPr>
        <w:t>f</w:t>
      </w:r>
      <w:r w:rsidRPr="00C05410" w:rsidR="009B62AE">
        <w:rPr>
          <w:i/>
          <w:iCs/>
          <w:color w:val="000000"/>
          <w:sz w:val="20"/>
          <w:szCs w:val="20"/>
        </w:rPr>
        <w:t>it</w:t>
      </w:r>
      <w:proofErr w:type="spellEnd"/>
      <w:r w:rsidR="009B62AE">
        <w:rPr>
          <w:color w:val="000000"/>
          <w:sz w:val="20"/>
          <w:szCs w:val="20"/>
        </w:rPr>
        <w:t xml:space="preserve"> (ajustado)</w:t>
      </w:r>
      <w:r w:rsidR="009B62AE">
        <w:rPr>
          <w:sz w:val="20"/>
          <w:szCs w:val="20"/>
        </w:rPr>
        <w:t>, sale desde el básico o la base inferior de pantalón masculino, es importante tener claras las medidas y las referencias de construcción, con el fin de modificar o trabajar ajustes desde la base y no iniciar el trazo del diseño de</w:t>
      </w:r>
      <w:r w:rsidR="006F59F2">
        <w:rPr>
          <w:sz w:val="20"/>
          <w:szCs w:val="20"/>
        </w:rPr>
        <w:t>l</w:t>
      </w:r>
      <w:r w:rsidR="009B62AE">
        <w:rPr>
          <w:sz w:val="20"/>
          <w:szCs w:val="20"/>
        </w:rPr>
        <w:t xml:space="preserve"> pantalón desde cero. En este caso se realizarán ajustes por anchos, contornos y gancho o extensión de tiro, tomando como referencia o punto de anclaje la línea de aplome.</w:t>
      </w:r>
      <w:r w:rsidR="005158BA">
        <w:rPr>
          <w:sz w:val="20"/>
          <w:szCs w:val="20"/>
        </w:rPr>
        <w:t xml:space="preserve"> </w:t>
      </w:r>
      <w:commentRangeStart w:id="131"/>
      <w:r w:rsidR="005158BA">
        <w:rPr>
          <w:sz w:val="20"/>
          <w:szCs w:val="20"/>
        </w:rPr>
        <w:t>En el siguiente video se presenta la explicación:</w:t>
      </w:r>
      <w:commentRangeEnd w:id="131"/>
      <w:r w:rsidR="00BA519D">
        <w:rPr>
          <w:rStyle w:val="Refdecomentario"/>
        </w:rPr>
        <w:commentReference w:id="131"/>
      </w:r>
    </w:p>
    <w:p w:rsidR="00D76D7F" w:rsidRDefault="00D76D7F" w14:paraId="6974FBD4" w14:textId="77777777">
      <w:pPr>
        <w:rPr>
          <w:sz w:val="20"/>
          <w:szCs w:val="20"/>
        </w:rPr>
      </w:pPr>
    </w:p>
    <w:p w:rsidR="00D76D7F" w:rsidRDefault="009B62AE" w14:paraId="0A32B9DC" w14:textId="3DC190B8">
      <w:pPr>
        <w:ind w:firstLine="284"/>
        <w:rPr>
          <w:i/>
          <w:color w:val="595959"/>
          <w:sz w:val="20"/>
          <w:szCs w:val="20"/>
        </w:rPr>
      </w:pPr>
      <w:r>
        <w:rPr>
          <w:i/>
          <w:color w:val="595959"/>
          <w:sz w:val="20"/>
          <w:szCs w:val="20"/>
        </w:rPr>
        <w:t xml:space="preserve">Video – </w:t>
      </w:r>
      <w:r w:rsidR="00412F11">
        <w:rPr>
          <w:i/>
          <w:color w:val="595959"/>
          <w:sz w:val="20"/>
          <w:szCs w:val="20"/>
        </w:rPr>
        <w:t>2.</w:t>
      </w:r>
      <w:r>
        <w:rPr>
          <w:i/>
          <w:color w:val="595959"/>
          <w:sz w:val="20"/>
          <w:szCs w:val="20"/>
        </w:rPr>
        <w:t xml:space="preserve">4 Trazo de </w:t>
      </w:r>
      <w:r w:rsidR="009571F8">
        <w:rPr>
          <w:i/>
          <w:color w:val="595959"/>
          <w:sz w:val="20"/>
          <w:szCs w:val="20"/>
        </w:rPr>
        <w:t>p</w:t>
      </w:r>
      <w:r>
        <w:rPr>
          <w:i/>
          <w:color w:val="595959"/>
          <w:sz w:val="20"/>
          <w:szCs w:val="20"/>
        </w:rPr>
        <w:t xml:space="preserve">antalón </w:t>
      </w:r>
      <w:r w:rsidR="009571F8">
        <w:rPr>
          <w:i/>
          <w:color w:val="595959"/>
          <w:sz w:val="20"/>
          <w:szCs w:val="20"/>
        </w:rPr>
        <w:t>t</w:t>
      </w:r>
      <w:r>
        <w:rPr>
          <w:i/>
          <w:color w:val="595959"/>
          <w:sz w:val="20"/>
          <w:szCs w:val="20"/>
        </w:rPr>
        <w:t xml:space="preserve">ipo </w:t>
      </w:r>
      <w:r w:rsidR="009571F8">
        <w:rPr>
          <w:i/>
          <w:color w:val="595959"/>
          <w:sz w:val="20"/>
          <w:szCs w:val="20"/>
        </w:rPr>
        <w:t xml:space="preserve">jean </w:t>
      </w:r>
      <w:proofErr w:type="spellStart"/>
      <w:r w:rsidR="009571F8">
        <w:rPr>
          <w:i/>
          <w:color w:val="595959"/>
          <w:sz w:val="20"/>
          <w:szCs w:val="20"/>
        </w:rPr>
        <w:t>slim</w:t>
      </w:r>
      <w:proofErr w:type="spellEnd"/>
      <w:r w:rsidR="009571F8">
        <w:rPr>
          <w:i/>
          <w:color w:val="595959"/>
          <w:sz w:val="20"/>
          <w:szCs w:val="20"/>
        </w:rPr>
        <w:t xml:space="preserve"> </w:t>
      </w:r>
      <w:proofErr w:type="spellStart"/>
      <w:r w:rsidR="009571F8">
        <w:rPr>
          <w:i/>
          <w:color w:val="595959"/>
          <w:sz w:val="20"/>
          <w:szCs w:val="20"/>
        </w:rPr>
        <w:t>fit</w:t>
      </w:r>
      <w:proofErr w:type="spellEnd"/>
      <w:r w:rsidR="009571F8">
        <w:rPr>
          <w:i/>
          <w:color w:val="595959"/>
          <w:sz w:val="20"/>
          <w:szCs w:val="20"/>
        </w:rPr>
        <w:t xml:space="preserve"> – </w:t>
      </w:r>
      <w:r w:rsidRPr="00271AE4" w:rsidR="00BA519D">
        <w:rPr>
          <w:sz w:val="20"/>
          <w:szCs w:val="20"/>
        </w:rPr>
        <w:t>https://youtu.be/RE-fVkNZIOo</w:t>
      </w:r>
    </w:p>
    <w:p w:rsidR="00D76D7F" w:rsidRDefault="00D76D7F" w14:paraId="3F2127D8" w14:textId="77777777">
      <w:pPr>
        <w:rPr>
          <w:b/>
          <w:sz w:val="20"/>
          <w:szCs w:val="20"/>
        </w:rPr>
      </w:pPr>
    </w:p>
    <w:p w:rsidR="00D76D7F" w:rsidRDefault="00A73933" w14:paraId="76026EFE" w14:textId="366A9729">
      <w:pPr>
        <w:rPr>
          <w:b/>
          <w:sz w:val="20"/>
          <w:szCs w:val="20"/>
        </w:rPr>
      </w:pPr>
      <w:r>
        <w:rPr>
          <w:b/>
          <w:sz w:val="20"/>
          <w:szCs w:val="20"/>
        </w:rPr>
        <w:t>2</w:t>
      </w:r>
      <w:r w:rsidR="009B62AE">
        <w:rPr>
          <w:b/>
          <w:sz w:val="20"/>
          <w:szCs w:val="20"/>
        </w:rPr>
        <w:t xml:space="preserve">.5 Base sastre masculina </w:t>
      </w:r>
    </w:p>
    <w:p w:rsidR="00D76D7F" w:rsidRDefault="00D76D7F" w14:paraId="56690B32" w14:textId="77777777">
      <w:pPr>
        <w:rPr>
          <w:sz w:val="20"/>
          <w:szCs w:val="20"/>
        </w:rPr>
      </w:pPr>
    </w:p>
    <w:p w:rsidR="00FB5839" w:rsidP="00FB5839" w:rsidRDefault="009B62AE" w14:paraId="3F367ED7" w14:textId="5D067C0A">
      <w:pPr>
        <w:jc w:val="both"/>
        <w:rPr>
          <w:sz w:val="20"/>
          <w:szCs w:val="20"/>
        </w:rPr>
      </w:pPr>
      <w:r>
        <w:rPr>
          <w:sz w:val="20"/>
          <w:szCs w:val="20"/>
        </w:rPr>
        <w:t>En masculino</w:t>
      </w:r>
      <w:commentRangeStart w:id="132"/>
      <w:r w:rsidR="009B0166">
        <w:rPr>
          <w:sz w:val="20"/>
          <w:szCs w:val="20"/>
        </w:rPr>
        <w:t>,</w:t>
      </w:r>
      <w:commentRangeEnd w:id="132"/>
      <w:r w:rsidR="009B0166">
        <w:rPr>
          <w:rStyle w:val="Refdecomentario"/>
        </w:rPr>
        <w:commentReference w:id="132"/>
      </w:r>
      <w:r>
        <w:rPr>
          <w:sz w:val="20"/>
          <w:szCs w:val="20"/>
        </w:rPr>
        <w:t xml:space="preserve"> el nivel de dificultad frente al desarrollo de prendas de vestir depende del nivel y el requerimiento, si bien a nivel nacional, la creatividad e innovación en el vestuario no es vanguardista, sino que va más hacia un perfil clásico o neo tradicional, la calidad y horma que se exige hace que se deba categorizar cada uno de los requerimientos y solicitudes, si bien en masculino en el común denominador de las prendas no se trabajan volúmenes superiores como circunferencias en busto o ajuste en glúteos, se trabajan elementos de ajuste que van de la mano </w:t>
      </w:r>
      <w:r w:rsidR="00FC57B8">
        <w:rPr>
          <w:sz w:val="20"/>
          <w:szCs w:val="20"/>
        </w:rPr>
        <w:t>con</w:t>
      </w:r>
      <w:r>
        <w:rPr>
          <w:sz w:val="20"/>
          <w:szCs w:val="20"/>
        </w:rPr>
        <w:t xml:space="preserve"> la postura o tipo de prenda.</w:t>
      </w:r>
    </w:p>
    <w:p w:rsidR="00FB5839" w:rsidP="00FB5839" w:rsidRDefault="009B62AE" w14:paraId="4A90EEE6" w14:textId="7C1E5B1A">
      <w:pPr>
        <w:jc w:val="both"/>
        <w:rPr>
          <w:sz w:val="20"/>
          <w:szCs w:val="20"/>
        </w:rPr>
      </w:pPr>
      <w:r>
        <w:rPr>
          <w:sz w:val="20"/>
          <w:szCs w:val="20"/>
        </w:rPr>
        <w:br/>
      </w:r>
      <w:r>
        <w:rPr>
          <w:sz w:val="20"/>
          <w:szCs w:val="20"/>
        </w:rPr>
        <w:t>En masculino cuando se habla de sastrería se trabaja todo lo referenciado a la postura, es decir</w:t>
      </w:r>
      <w:r w:rsidR="00287229">
        <w:rPr>
          <w:sz w:val="20"/>
          <w:szCs w:val="20"/>
        </w:rPr>
        <w:t>,</w:t>
      </w:r>
      <w:r>
        <w:rPr>
          <w:sz w:val="20"/>
          <w:szCs w:val="20"/>
        </w:rPr>
        <w:t xml:space="preserve"> el comportamiento de una chaqueta sastre </w:t>
      </w:r>
      <w:r w:rsidR="00FB5839">
        <w:rPr>
          <w:sz w:val="20"/>
          <w:szCs w:val="20"/>
        </w:rPr>
        <w:t>está</w:t>
      </w:r>
      <w:r>
        <w:rPr>
          <w:sz w:val="20"/>
          <w:szCs w:val="20"/>
        </w:rPr>
        <w:t xml:space="preserve"> diseñado, trazado y patronado para mejorar o reforzar la postura de la persona, todo esto se logra por una serie de ajustes y traslados en cada una de las medidas del cuerpo, permitiendo que únicamente con el patronaje se logre estilizar la figura, silueta y postura.</w:t>
      </w:r>
    </w:p>
    <w:p w:rsidR="00D76D7F" w:rsidP="00FB5839" w:rsidRDefault="009B62AE" w14:paraId="16DF5FFF" w14:textId="0302A4CE">
      <w:pPr>
        <w:jc w:val="both"/>
        <w:rPr>
          <w:sz w:val="20"/>
          <w:szCs w:val="20"/>
        </w:rPr>
      </w:pPr>
      <w:r>
        <w:rPr>
          <w:sz w:val="20"/>
          <w:szCs w:val="20"/>
        </w:rPr>
        <w:br/>
      </w:r>
      <w:r>
        <w:rPr>
          <w:sz w:val="20"/>
          <w:szCs w:val="20"/>
        </w:rPr>
        <w:t xml:space="preserve">Para el desarrollo de la base sastre masculina se acudirá a las referencias y pasos generales implementados en el trazo de los básicos clásicos y </w:t>
      </w:r>
      <w:proofErr w:type="spellStart"/>
      <w:r w:rsidRPr="001F1F61" w:rsidR="001F1F61">
        <w:rPr>
          <w:i/>
          <w:iCs/>
          <w:sz w:val="20"/>
          <w:szCs w:val="20"/>
        </w:rPr>
        <w:t>slim</w:t>
      </w:r>
      <w:proofErr w:type="spellEnd"/>
      <w:r w:rsidRPr="001F1F61" w:rsidR="001F1F61">
        <w:rPr>
          <w:i/>
          <w:iCs/>
          <w:sz w:val="20"/>
          <w:szCs w:val="20"/>
        </w:rPr>
        <w:t xml:space="preserve"> </w:t>
      </w:r>
      <w:proofErr w:type="spellStart"/>
      <w:r w:rsidRPr="001F1F61" w:rsidR="001F1F61">
        <w:rPr>
          <w:i/>
          <w:iCs/>
          <w:sz w:val="20"/>
          <w:szCs w:val="20"/>
        </w:rPr>
        <w:t>fit</w:t>
      </w:r>
      <w:proofErr w:type="spellEnd"/>
      <w:r w:rsidR="00FB5839">
        <w:rPr>
          <w:sz w:val="20"/>
          <w:szCs w:val="20"/>
        </w:rPr>
        <w:t>.</w:t>
      </w:r>
    </w:p>
    <w:p w:rsidR="00D76D7F" w:rsidRDefault="00D76D7F" w14:paraId="12728385" w14:textId="77777777">
      <w:pPr>
        <w:spacing w:line="240" w:lineRule="auto"/>
        <w:rPr>
          <w:color w:val="000000"/>
          <w:sz w:val="20"/>
          <w:szCs w:val="20"/>
        </w:rPr>
      </w:pPr>
    </w:p>
    <w:p w:rsidR="00D76D7F" w:rsidRDefault="009B62AE" w14:paraId="4E2C3C8A" w14:textId="019A0C42">
      <w:pPr>
        <w:spacing w:line="240" w:lineRule="auto"/>
        <w:rPr>
          <w:rFonts w:ascii="Times New Roman" w:hAnsi="Times New Roman" w:eastAsia="Times New Roman" w:cs="Times New Roman"/>
          <w:sz w:val="24"/>
          <w:szCs w:val="24"/>
        </w:rPr>
      </w:pPr>
      <w:r>
        <w:rPr>
          <w:color w:val="000000"/>
          <w:sz w:val="20"/>
          <w:szCs w:val="20"/>
        </w:rPr>
        <w:t xml:space="preserve">Lo primero </w:t>
      </w:r>
      <w:r w:rsidR="00855E84">
        <w:rPr>
          <w:color w:val="000000"/>
          <w:sz w:val="20"/>
          <w:szCs w:val="20"/>
        </w:rPr>
        <w:t xml:space="preserve">que se debe hacer </w:t>
      </w:r>
      <w:r>
        <w:rPr>
          <w:color w:val="000000"/>
          <w:sz w:val="20"/>
          <w:szCs w:val="20"/>
        </w:rPr>
        <w:t xml:space="preserve">es tomar las </w:t>
      </w:r>
      <w:r w:rsidR="00855E84">
        <w:rPr>
          <w:color w:val="000000"/>
          <w:sz w:val="20"/>
          <w:szCs w:val="20"/>
        </w:rPr>
        <w:t xml:space="preserve">siguientes </w:t>
      </w:r>
      <w:r>
        <w:rPr>
          <w:color w:val="000000"/>
          <w:sz w:val="20"/>
          <w:szCs w:val="20"/>
        </w:rPr>
        <w:t>referencias:</w:t>
      </w:r>
    </w:p>
    <w:p w:rsidR="00D76D7F" w:rsidRDefault="009B62AE" w14:paraId="121B4EF4" w14:textId="77777777">
      <w:pPr>
        <w:spacing w:line="240" w:lineRule="auto"/>
        <w:rPr>
          <w:rFonts w:ascii="Times New Roman" w:hAnsi="Times New Roman" w:eastAsia="Times New Roman" w:cs="Times New Roman"/>
          <w:sz w:val="24"/>
          <w:szCs w:val="24"/>
        </w:rPr>
      </w:pPr>
      <w:r>
        <w:rPr>
          <w:color w:val="000000"/>
          <w:sz w:val="20"/>
          <w:szCs w:val="20"/>
          <w:u w:val="single"/>
        </w:rPr>
        <w:t>Página:</w:t>
      </w:r>
      <w:r w:rsidRPr="00D71494">
        <w:rPr>
          <w:color w:val="000000"/>
          <w:sz w:val="20"/>
          <w:szCs w:val="20"/>
        </w:rPr>
        <w:t xml:space="preserve"> 71</w:t>
      </w:r>
    </w:p>
    <w:p w:rsidR="00D76D7F" w:rsidRDefault="009B62AE" w14:paraId="3CB0B1CB" w14:textId="43E1589B">
      <w:pPr>
        <w:spacing w:line="240" w:lineRule="auto"/>
        <w:rPr>
          <w:rFonts w:ascii="Times New Roman" w:hAnsi="Times New Roman" w:eastAsia="Times New Roman" w:cs="Times New Roman"/>
          <w:sz w:val="24"/>
          <w:szCs w:val="24"/>
        </w:rPr>
      </w:pPr>
      <w:r>
        <w:rPr>
          <w:color w:val="000000"/>
          <w:sz w:val="20"/>
          <w:szCs w:val="20"/>
          <w:u w:val="single"/>
        </w:rPr>
        <w:t>Tipo de plano</w:t>
      </w:r>
      <w:r>
        <w:rPr>
          <w:color w:val="000000"/>
          <w:sz w:val="20"/>
          <w:szCs w:val="20"/>
        </w:rPr>
        <w:t xml:space="preserve">: </w:t>
      </w:r>
      <w:r w:rsidR="00855E84">
        <w:rPr>
          <w:color w:val="000000"/>
          <w:sz w:val="20"/>
          <w:szCs w:val="20"/>
        </w:rPr>
        <w:t>u</w:t>
      </w:r>
      <w:r>
        <w:rPr>
          <w:color w:val="000000"/>
          <w:sz w:val="20"/>
          <w:szCs w:val="20"/>
        </w:rPr>
        <w:t>nido</w:t>
      </w:r>
    </w:p>
    <w:p w:rsidR="00D76D7F" w:rsidRDefault="009B62AE" w14:paraId="61A199B4" w14:textId="77777777">
      <w:pPr>
        <w:spacing w:line="240" w:lineRule="auto"/>
        <w:rPr>
          <w:rFonts w:ascii="Times New Roman" w:hAnsi="Times New Roman" w:eastAsia="Times New Roman" w:cs="Times New Roman"/>
          <w:sz w:val="24"/>
          <w:szCs w:val="24"/>
        </w:rPr>
      </w:pPr>
      <w:r>
        <w:rPr>
          <w:color w:val="000000"/>
          <w:sz w:val="20"/>
          <w:szCs w:val="20"/>
          <w:u w:val="single"/>
        </w:rPr>
        <w:t>Talla a trabajar</w:t>
      </w:r>
      <w:r>
        <w:rPr>
          <w:color w:val="000000"/>
          <w:sz w:val="20"/>
          <w:szCs w:val="20"/>
        </w:rPr>
        <w:t>: 34</w:t>
      </w:r>
    </w:p>
    <w:p w:rsidR="00D76D7F" w:rsidRDefault="009B62AE" w14:paraId="0F9269E2" w14:textId="77777777">
      <w:pPr>
        <w:spacing w:line="240" w:lineRule="auto"/>
        <w:rPr>
          <w:rFonts w:ascii="Times New Roman" w:hAnsi="Times New Roman" w:eastAsia="Times New Roman" w:cs="Times New Roman"/>
          <w:sz w:val="24"/>
          <w:szCs w:val="24"/>
        </w:rPr>
      </w:pPr>
      <w:r>
        <w:rPr>
          <w:color w:val="000000"/>
          <w:sz w:val="20"/>
          <w:szCs w:val="20"/>
          <w:u w:val="single"/>
        </w:rPr>
        <w:t>Contorno de pecho</w:t>
      </w:r>
      <w:r>
        <w:rPr>
          <w:color w:val="000000"/>
          <w:sz w:val="20"/>
          <w:szCs w:val="20"/>
        </w:rPr>
        <w:t>: 86.5cm</w:t>
      </w:r>
    </w:p>
    <w:p w:rsidR="00D76D7F" w:rsidRDefault="009B62AE" w14:paraId="7EF4AE42" w14:textId="77777777">
      <w:pPr>
        <w:spacing w:line="240" w:lineRule="auto"/>
        <w:rPr>
          <w:rFonts w:ascii="Times New Roman" w:hAnsi="Times New Roman" w:eastAsia="Times New Roman" w:cs="Times New Roman"/>
          <w:sz w:val="24"/>
          <w:szCs w:val="24"/>
        </w:rPr>
      </w:pPr>
      <w:r>
        <w:rPr>
          <w:color w:val="000000"/>
          <w:sz w:val="20"/>
          <w:szCs w:val="20"/>
          <w:u w:val="single"/>
        </w:rPr>
        <w:t>Largo de talle o espalda</w:t>
      </w:r>
      <w:r>
        <w:rPr>
          <w:color w:val="000000"/>
          <w:sz w:val="20"/>
          <w:szCs w:val="20"/>
        </w:rPr>
        <w:t>: 44.4cm</w:t>
      </w:r>
    </w:p>
    <w:p w:rsidR="00D76D7F" w:rsidRDefault="009B62AE" w14:paraId="0BCE0BCC" w14:textId="27F4C847">
      <w:pPr>
        <w:spacing w:line="240" w:lineRule="auto"/>
        <w:rPr>
          <w:rFonts w:ascii="Times New Roman" w:hAnsi="Times New Roman" w:eastAsia="Times New Roman" w:cs="Times New Roman"/>
          <w:sz w:val="24"/>
          <w:szCs w:val="24"/>
        </w:rPr>
      </w:pPr>
      <w:r>
        <w:rPr>
          <w:color w:val="000000"/>
          <w:sz w:val="20"/>
          <w:szCs w:val="20"/>
          <w:u w:val="single"/>
        </w:rPr>
        <w:t>Tipo de papel sugerido</w:t>
      </w:r>
      <w:r>
        <w:rPr>
          <w:color w:val="000000"/>
          <w:sz w:val="20"/>
          <w:szCs w:val="20"/>
        </w:rPr>
        <w:t xml:space="preserve">: </w:t>
      </w:r>
      <w:r w:rsidRPr="00CD5C83" w:rsidR="00CD5C83">
        <w:rPr>
          <w:color w:val="000000"/>
          <w:sz w:val="20"/>
          <w:szCs w:val="20"/>
          <w:highlight w:val="yellow"/>
        </w:rPr>
        <w:t>c</w:t>
      </w:r>
      <w:r>
        <w:rPr>
          <w:color w:val="000000"/>
          <w:sz w:val="20"/>
          <w:szCs w:val="20"/>
        </w:rPr>
        <w:t>artón cartulina o cartulina </w:t>
      </w:r>
    </w:p>
    <w:p w:rsidR="008B2CD8" w:rsidRDefault="008B2CD8" w14:paraId="22E9958D" w14:textId="77777777">
      <w:pPr>
        <w:spacing w:line="240" w:lineRule="auto"/>
        <w:ind w:firstLine="720"/>
        <w:rPr>
          <w:i/>
          <w:color w:val="595959"/>
          <w:sz w:val="20"/>
          <w:szCs w:val="20"/>
        </w:rPr>
      </w:pPr>
    </w:p>
    <w:p w:rsidR="00D76D7F" w:rsidRDefault="009B62AE" w14:paraId="7AA74149" w14:textId="18AC3E95">
      <w:pPr>
        <w:spacing w:line="240" w:lineRule="auto"/>
        <w:ind w:firstLine="720"/>
        <w:rPr>
          <w:rFonts w:ascii="Times New Roman" w:hAnsi="Times New Roman" w:eastAsia="Times New Roman" w:cs="Times New Roman"/>
          <w:sz w:val="24"/>
          <w:szCs w:val="24"/>
        </w:rPr>
      </w:pPr>
      <w:commentRangeStart w:id="133"/>
      <w:commentRangeStart w:id="134"/>
      <w:r>
        <w:rPr>
          <w:i/>
          <w:color w:val="595959"/>
          <w:sz w:val="20"/>
          <w:szCs w:val="20"/>
        </w:rPr>
        <w:t>Imagen</w:t>
      </w:r>
      <w:commentRangeEnd w:id="133"/>
      <w:r w:rsidR="004B0FB6">
        <w:rPr>
          <w:rStyle w:val="Refdecomentario"/>
        </w:rPr>
        <w:commentReference w:id="133"/>
      </w:r>
      <w:commentRangeEnd w:id="134"/>
      <w:r w:rsidR="009B0166">
        <w:rPr>
          <w:rStyle w:val="Refdecomentario"/>
        </w:rPr>
        <w:commentReference w:id="134"/>
      </w:r>
      <w:r>
        <w:rPr>
          <w:i/>
          <w:color w:val="595959"/>
          <w:sz w:val="20"/>
          <w:szCs w:val="20"/>
        </w:rPr>
        <w:t xml:space="preserve"> 1</w:t>
      </w:r>
    </w:p>
    <w:p w:rsidR="00FB5839" w:rsidRDefault="00FB5839" w14:paraId="0410B3EC" w14:textId="77777777">
      <w:pPr>
        <w:spacing w:line="240" w:lineRule="auto"/>
        <w:jc w:val="both"/>
        <w:rPr>
          <w:color w:val="000000"/>
          <w:sz w:val="20"/>
          <w:szCs w:val="20"/>
        </w:rPr>
      </w:pPr>
    </w:p>
    <w:p w:rsidR="00D76D7F" w:rsidRDefault="009B62AE" w14:paraId="7D8085DA" w14:textId="7B9E5430">
      <w:pPr>
        <w:spacing w:line="240" w:lineRule="auto"/>
        <w:jc w:val="both"/>
        <w:rPr>
          <w:rFonts w:ascii="Times New Roman" w:hAnsi="Times New Roman" w:eastAsia="Times New Roman" w:cs="Times New Roman"/>
          <w:sz w:val="24"/>
          <w:szCs w:val="24"/>
        </w:rPr>
      </w:pPr>
      <w:r>
        <w:rPr>
          <w:color w:val="000000"/>
          <w:sz w:val="20"/>
          <w:szCs w:val="20"/>
        </w:rPr>
        <w:t>Recuerde que los básicos superiores siempre se trabajan partiendo desde un rectángulo e identificando los siguientes puntos:</w:t>
      </w:r>
    </w:p>
    <w:p w:rsidR="00D76D7F" w:rsidRDefault="007923F9" w14:paraId="469BF19C" w14:textId="5D168C23">
      <w:pPr>
        <w:numPr>
          <w:ilvl w:val="0"/>
          <w:numId w:val="3"/>
        </w:numPr>
        <w:spacing w:line="240" w:lineRule="auto"/>
        <w:jc w:val="both"/>
        <w:rPr>
          <w:color w:val="000000"/>
          <w:sz w:val="20"/>
          <w:szCs w:val="20"/>
        </w:rPr>
      </w:pPr>
      <w:r>
        <w:rPr>
          <w:color w:val="000000"/>
          <w:sz w:val="20"/>
          <w:szCs w:val="20"/>
        </w:rPr>
        <w:t>Parte superior (cuello) – arriba, parte inferior (cintura) – abajo = de arriba hacia abajo</w:t>
      </w:r>
    </w:p>
    <w:p w:rsidR="00D76D7F" w:rsidRDefault="007923F9" w14:paraId="6790B96C" w14:textId="58534D71">
      <w:pPr>
        <w:numPr>
          <w:ilvl w:val="0"/>
          <w:numId w:val="3"/>
        </w:numPr>
        <w:spacing w:line="240" w:lineRule="auto"/>
        <w:jc w:val="both"/>
        <w:rPr>
          <w:color w:val="000000"/>
          <w:sz w:val="20"/>
          <w:szCs w:val="20"/>
        </w:rPr>
      </w:pPr>
      <w:r>
        <w:rPr>
          <w:color w:val="000000"/>
          <w:sz w:val="20"/>
          <w:szCs w:val="20"/>
        </w:rPr>
        <w:t>Parte derecha – posterior, parte izquierda – delantero = de atrás hacia adelante</w:t>
      </w:r>
    </w:p>
    <w:p w:rsidR="007923F9" w:rsidRDefault="007923F9" w14:paraId="1282ABFC" w14:textId="77777777">
      <w:pPr>
        <w:spacing w:line="240" w:lineRule="auto"/>
        <w:rPr>
          <w:color w:val="000000"/>
          <w:sz w:val="20"/>
          <w:szCs w:val="20"/>
        </w:rPr>
      </w:pPr>
    </w:p>
    <w:p w:rsidR="00D76D7F" w:rsidRDefault="009B62AE" w14:paraId="36265693" w14:textId="0233A662">
      <w:pPr>
        <w:spacing w:line="240" w:lineRule="auto"/>
        <w:rPr>
          <w:rFonts w:ascii="Times New Roman" w:hAnsi="Times New Roman" w:eastAsia="Times New Roman" w:cs="Times New Roman"/>
          <w:sz w:val="24"/>
          <w:szCs w:val="24"/>
        </w:rPr>
      </w:pPr>
      <w:r>
        <w:rPr>
          <w:color w:val="000000"/>
          <w:sz w:val="20"/>
          <w:szCs w:val="20"/>
        </w:rPr>
        <w:t>El rectángulo siempre se traza con las medidas más protuberantes correspondientes a la talla:</w:t>
      </w:r>
    </w:p>
    <w:p w:rsidR="00D76D7F" w:rsidRDefault="009B62AE" w14:paraId="77D42648" w14:textId="77777777">
      <w:pPr>
        <w:spacing w:line="240" w:lineRule="auto"/>
        <w:jc w:val="center"/>
        <w:rPr>
          <w:rFonts w:ascii="Times New Roman" w:hAnsi="Times New Roman" w:eastAsia="Times New Roman" w:cs="Times New Roman"/>
          <w:sz w:val="24"/>
          <w:szCs w:val="24"/>
        </w:rPr>
      </w:pPr>
      <w:r>
        <w:rPr>
          <w:b/>
          <w:color w:val="000000"/>
          <w:sz w:val="20"/>
          <w:szCs w:val="20"/>
        </w:rPr>
        <w:t>Ancho</w:t>
      </w:r>
      <w:r>
        <w:rPr>
          <w:color w:val="000000"/>
          <w:sz w:val="20"/>
          <w:szCs w:val="20"/>
        </w:rPr>
        <w:t>: P/2+6cm</w:t>
      </w:r>
    </w:p>
    <w:p w:rsidR="00D76D7F" w:rsidRDefault="009B62AE" w14:paraId="20CD930A" w14:textId="2FD99802">
      <w:pPr>
        <w:spacing w:line="240" w:lineRule="auto"/>
        <w:jc w:val="center"/>
        <w:rPr>
          <w:rFonts w:ascii="Times New Roman" w:hAnsi="Times New Roman" w:eastAsia="Times New Roman" w:cs="Times New Roman"/>
          <w:sz w:val="24"/>
          <w:szCs w:val="24"/>
        </w:rPr>
      </w:pPr>
      <w:r>
        <w:rPr>
          <w:b/>
          <w:color w:val="000000"/>
          <w:sz w:val="20"/>
          <w:szCs w:val="20"/>
        </w:rPr>
        <w:t>Largo</w:t>
      </w:r>
      <w:r>
        <w:rPr>
          <w:color w:val="000000"/>
          <w:sz w:val="20"/>
          <w:szCs w:val="20"/>
        </w:rPr>
        <w:t xml:space="preserve">: </w:t>
      </w:r>
      <w:r w:rsidR="00D20ADC">
        <w:rPr>
          <w:color w:val="000000"/>
          <w:sz w:val="20"/>
          <w:szCs w:val="20"/>
        </w:rPr>
        <w:t>l</w:t>
      </w:r>
      <w:r>
        <w:rPr>
          <w:color w:val="000000"/>
          <w:sz w:val="20"/>
          <w:szCs w:val="20"/>
        </w:rPr>
        <w:t>argo de talle o espalda</w:t>
      </w:r>
    </w:p>
    <w:p w:rsidR="00FB5839" w:rsidRDefault="00FB5839" w14:paraId="2E15BB28" w14:textId="77777777">
      <w:pPr>
        <w:spacing w:line="240" w:lineRule="auto"/>
        <w:jc w:val="both"/>
        <w:rPr>
          <w:color w:val="000000"/>
          <w:sz w:val="20"/>
          <w:szCs w:val="20"/>
        </w:rPr>
      </w:pPr>
    </w:p>
    <w:p w:rsidR="00D76D7F" w:rsidP="00D9595F" w:rsidRDefault="009B62AE" w14:paraId="12E2D701" w14:textId="00742B60">
      <w:pPr>
        <w:spacing w:line="240" w:lineRule="auto"/>
        <w:jc w:val="both"/>
        <w:rPr>
          <w:sz w:val="20"/>
          <w:szCs w:val="20"/>
        </w:rPr>
      </w:pPr>
      <w:commentRangeStart w:id="135"/>
      <w:r>
        <w:rPr>
          <w:color w:val="000000"/>
          <w:sz w:val="20"/>
          <w:szCs w:val="20"/>
        </w:rPr>
        <w:t xml:space="preserve">Para lograr apropiar la metodología desde el inicio se sugiere ir bautizando cada línea que se traza con la parte del cuerpo que se está trabajando, esto ayudará a entender el paso de la figura 3D </w:t>
      </w:r>
      <w:r>
        <w:rPr>
          <w:i/>
          <w:color w:val="000000"/>
          <w:sz w:val="20"/>
          <w:szCs w:val="20"/>
        </w:rPr>
        <w:t>(cuerpo, persona)</w:t>
      </w:r>
      <w:r>
        <w:rPr>
          <w:color w:val="000000"/>
          <w:sz w:val="20"/>
          <w:szCs w:val="20"/>
        </w:rPr>
        <w:t xml:space="preserve"> al plano 2D </w:t>
      </w:r>
      <w:r>
        <w:rPr>
          <w:i/>
          <w:color w:val="000000"/>
          <w:sz w:val="20"/>
          <w:szCs w:val="20"/>
        </w:rPr>
        <w:t>(</w:t>
      </w:r>
      <w:r w:rsidR="00C31E65">
        <w:rPr>
          <w:i/>
          <w:color w:val="000000"/>
          <w:sz w:val="20"/>
          <w:szCs w:val="20"/>
        </w:rPr>
        <w:t>t</w:t>
      </w:r>
      <w:r>
        <w:rPr>
          <w:i/>
          <w:color w:val="000000"/>
          <w:sz w:val="20"/>
          <w:szCs w:val="20"/>
        </w:rPr>
        <w:t>razo)</w:t>
      </w:r>
      <w:r w:rsidR="00D9595F">
        <w:rPr>
          <w:rFonts w:ascii="Times New Roman" w:hAnsi="Times New Roman" w:eastAsia="Times New Roman" w:cs="Times New Roman"/>
          <w:sz w:val="24"/>
          <w:szCs w:val="24"/>
        </w:rPr>
        <w:t xml:space="preserve">. </w:t>
      </w:r>
      <w:r>
        <w:rPr>
          <w:sz w:val="20"/>
          <w:szCs w:val="20"/>
        </w:rPr>
        <w:t>Para el desarrollo de la base se sugiere seguir el paso del trazo de básicos superiores masculino, ajustando o aplicando las medidas de las fórmulas para la base sastre masculina</w:t>
      </w:r>
      <w:r w:rsidR="00D9595F">
        <w:rPr>
          <w:sz w:val="20"/>
          <w:szCs w:val="20"/>
        </w:rPr>
        <w:t>, como se presenta en el siguiente video:</w:t>
      </w:r>
      <w:commentRangeEnd w:id="135"/>
      <w:r w:rsidR="00D9595F">
        <w:rPr>
          <w:rStyle w:val="Refdecomentario"/>
        </w:rPr>
        <w:commentReference w:id="135"/>
      </w:r>
    </w:p>
    <w:p w:rsidRPr="00D9595F" w:rsidR="00D9595F" w:rsidP="00D9595F" w:rsidRDefault="00D9595F" w14:paraId="30886506" w14:textId="77777777">
      <w:pPr>
        <w:spacing w:line="240" w:lineRule="auto"/>
        <w:jc w:val="both"/>
        <w:rPr>
          <w:rFonts w:ascii="Times New Roman" w:hAnsi="Times New Roman" w:eastAsia="Times New Roman" w:cs="Times New Roman"/>
          <w:sz w:val="24"/>
          <w:szCs w:val="24"/>
        </w:rPr>
      </w:pPr>
    </w:p>
    <w:p w:rsidR="00D76D7F" w:rsidRDefault="009B62AE" w14:paraId="235EFA9C" w14:textId="64CB7AE0">
      <w:pPr>
        <w:ind w:firstLine="284"/>
        <w:rPr>
          <w:i/>
          <w:color w:val="595959"/>
          <w:sz w:val="20"/>
          <w:szCs w:val="20"/>
        </w:rPr>
      </w:pPr>
      <w:r>
        <w:rPr>
          <w:i/>
          <w:color w:val="595959"/>
          <w:sz w:val="20"/>
          <w:szCs w:val="20"/>
        </w:rPr>
        <w:t xml:space="preserve">Video - </w:t>
      </w:r>
      <w:r w:rsidR="00412F11">
        <w:rPr>
          <w:i/>
          <w:color w:val="595959"/>
          <w:sz w:val="20"/>
          <w:szCs w:val="20"/>
        </w:rPr>
        <w:t>2</w:t>
      </w:r>
      <w:r>
        <w:rPr>
          <w:i/>
          <w:color w:val="595959"/>
          <w:sz w:val="20"/>
          <w:szCs w:val="20"/>
        </w:rPr>
        <w:t>.5 Base sastre masculina</w:t>
      </w:r>
      <w:r w:rsidR="00D9595F">
        <w:rPr>
          <w:i/>
          <w:color w:val="595959"/>
          <w:sz w:val="20"/>
          <w:szCs w:val="20"/>
        </w:rPr>
        <w:t xml:space="preserve"> </w:t>
      </w:r>
      <w:r w:rsidRPr="00D9595F" w:rsidR="00D9595F">
        <w:rPr>
          <w:i/>
          <w:color w:val="595959"/>
          <w:sz w:val="20"/>
          <w:szCs w:val="20"/>
        </w:rPr>
        <w:t>https://youtu.be/b3g9qtFgeLM</w:t>
      </w:r>
    </w:p>
    <w:p w:rsidR="00D76D7F" w:rsidRDefault="00D76D7F" w14:paraId="0DC103D3" w14:textId="77777777">
      <w:pPr>
        <w:rPr>
          <w:sz w:val="20"/>
          <w:szCs w:val="20"/>
        </w:rPr>
      </w:pPr>
    </w:p>
    <w:p w:rsidR="00D76D7F" w:rsidRDefault="00A73933" w14:paraId="40BC5E44" w14:textId="5244A180">
      <w:pPr>
        <w:rPr>
          <w:b/>
          <w:sz w:val="20"/>
          <w:szCs w:val="20"/>
        </w:rPr>
      </w:pPr>
      <w:r>
        <w:rPr>
          <w:b/>
          <w:sz w:val="20"/>
          <w:szCs w:val="20"/>
        </w:rPr>
        <w:t>3</w:t>
      </w:r>
      <w:r w:rsidR="009B62AE">
        <w:rPr>
          <w:b/>
          <w:sz w:val="20"/>
          <w:szCs w:val="20"/>
        </w:rPr>
        <w:t xml:space="preserve">. Patronaje </w:t>
      </w:r>
      <w:r w:rsidR="005D2D3B">
        <w:rPr>
          <w:b/>
          <w:sz w:val="20"/>
          <w:szCs w:val="20"/>
        </w:rPr>
        <w:t>b</w:t>
      </w:r>
      <w:r w:rsidR="009B62AE">
        <w:rPr>
          <w:b/>
          <w:sz w:val="20"/>
          <w:szCs w:val="20"/>
        </w:rPr>
        <w:t xml:space="preserve">ásico </w:t>
      </w:r>
      <w:r w:rsidR="005D2D3B">
        <w:rPr>
          <w:b/>
          <w:sz w:val="20"/>
          <w:szCs w:val="20"/>
        </w:rPr>
        <w:t>l</w:t>
      </w:r>
      <w:r w:rsidR="009B62AE">
        <w:rPr>
          <w:b/>
          <w:sz w:val="20"/>
          <w:szCs w:val="20"/>
        </w:rPr>
        <w:t xml:space="preserve">ínea </w:t>
      </w:r>
      <w:r w:rsidR="005D2D3B">
        <w:rPr>
          <w:b/>
          <w:sz w:val="20"/>
          <w:szCs w:val="20"/>
        </w:rPr>
        <w:t>f</w:t>
      </w:r>
      <w:r w:rsidR="009B62AE">
        <w:rPr>
          <w:b/>
          <w:sz w:val="20"/>
          <w:szCs w:val="20"/>
        </w:rPr>
        <w:t>emenina</w:t>
      </w:r>
    </w:p>
    <w:p w:rsidR="00D76D7F" w:rsidRDefault="00D76D7F" w14:paraId="15791B6A" w14:textId="77777777">
      <w:pPr>
        <w:rPr>
          <w:sz w:val="20"/>
          <w:szCs w:val="20"/>
        </w:rPr>
      </w:pPr>
    </w:p>
    <w:p w:rsidR="00D76D7F" w:rsidP="00FB5839" w:rsidRDefault="009B62AE" w14:paraId="621D7AA3" w14:textId="4A582A4F">
      <w:pPr>
        <w:jc w:val="both"/>
        <w:rPr>
          <w:sz w:val="20"/>
          <w:szCs w:val="20"/>
        </w:rPr>
      </w:pPr>
      <w:r>
        <w:rPr>
          <w:sz w:val="20"/>
          <w:szCs w:val="20"/>
        </w:rPr>
        <w:t>Todas las unidades que se han trabajado se van articulando en el fortalecimiento técnico del manejo de vocabulario, comprensión de patronaje y manejo de elementos como curvas y formas del cuerpo</w:t>
      </w:r>
      <w:r w:rsidR="00836620">
        <w:rPr>
          <w:sz w:val="20"/>
          <w:szCs w:val="20"/>
        </w:rPr>
        <w:t>;</w:t>
      </w:r>
      <w:r>
        <w:rPr>
          <w:sz w:val="20"/>
          <w:szCs w:val="20"/>
        </w:rPr>
        <w:t xml:space="preserve"> sin embargo, </w:t>
      </w:r>
      <w:commentRangeStart w:id="136"/>
      <w:r>
        <w:rPr>
          <w:sz w:val="20"/>
          <w:szCs w:val="20"/>
        </w:rPr>
        <w:t xml:space="preserve">cada vez más se irá subiendo el nivel </w:t>
      </w:r>
      <w:commentRangeEnd w:id="136"/>
      <w:r w:rsidR="00D9595F">
        <w:rPr>
          <w:rStyle w:val="Refdecomentario"/>
        </w:rPr>
        <w:commentReference w:id="136"/>
      </w:r>
      <w:r>
        <w:rPr>
          <w:sz w:val="20"/>
          <w:szCs w:val="20"/>
        </w:rPr>
        <w:t xml:space="preserve">de dificultad frente al desarrollo y complejidad del análisis de las prendas. </w:t>
      </w:r>
    </w:p>
    <w:p w:rsidR="00D76D7F" w:rsidP="00FB5839" w:rsidRDefault="00D76D7F" w14:paraId="1FF6A3D9" w14:textId="77777777">
      <w:pPr>
        <w:jc w:val="both"/>
        <w:rPr>
          <w:sz w:val="20"/>
          <w:szCs w:val="20"/>
        </w:rPr>
      </w:pPr>
    </w:p>
    <w:p w:rsidR="00D76D7F" w:rsidP="00FB5839" w:rsidRDefault="009B62AE" w14:paraId="53F86D22" w14:textId="22E2850B">
      <w:pPr>
        <w:jc w:val="both"/>
        <w:rPr>
          <w:sz w:val="20"/>
          <w:szCs w:val="20"/>
        </w:rPr>
      </w:pPr>
      <w:r>
        <w:rPr>
          <w:sz w:val="20"/>
          <w:szCs w:val="20"/>
        </w:rPr>
        <w:t>En femenino</w:t>
      </w:r>
      <w:r w:rsidR="004A79EA">
        <w:rPr>
          <w:sz w:val="20"/>
          <w:szCs w:val="20"/>
        </w:rPr>
        <w:t xml:space="preserve"> </w:t>
      </w:r>
      <w:r>
        <w:rPr>
          <w:sz w:val="20"/>
          <w:szCs w:val="20"/>
        </w:rPr>
        <w:t>el manejo de volúmenes es uno de los principales factores diferenciadores</w:t>
      </w:r>
      <w:r w:rsidR="004A79EA">
        <w:rPr>
          <w:sz w:val="20"/>
          <w:szCs w:val="20"/>
        </w:rPr>
        <w:t>,</w:t>
      </w:r>
      <w:r>
        <w:rPr>
          <w:sz w:val="20"/>
          <w:szCs w:val="20"/>
        </w:rPr>
        <w:t xml:space="preserve"> en el desarrollo de prendas son las pinzas y sistemas de ajustes, los cuales se convierten en protagonistas principales de esta unidad,</w:t>
      </w:r>
      <w:r w:rsidR="00D9595F">
        <w:rPr>
          <w:sz w:val="20"/>
          <w:szCs w:val="20"/>
        </w:rPr>
        <w:t xml:space="preserve"> </w:t>
      </w:r>
      <w:commentRangeStart w:id="137"/>
      <w:r w:rsidR="00D9595F">
        <w:rPr>
          <w:sz w:val="20"/>
          <w:szCs w:val="20"/>
        </w:rPr>
        <w:t>se</w:t>
      </w:r>
      <w:commentRangeEnd w:id="137"/>
      <w:r w:rsidR="00D9595F">
        <w:rPr>
          <w:rStyle w:val="Refdecomentario"/>
        </w:rPr>
        <w:commentReference w:id="137"/>
      </w:r>
      <w:r w:rsidR="00D9595F">
        <w:rPr>
          <w:sz w:val="20"/>
          <w:szCs w:val="20"/>
        </w:rPr>
        <w:t xml:space="preserve"> </w:t>
      </w:r>
      <w:r>
        <w:rPr>
          <w:sz w:val="20"/>
          <w:szCs w:val="20"/>
        </w:rPr>
        <w:t>debe tener en cuenta que sin importar la línea que se trabaje</w:t>
      </w:r>
      <w:r w:rsidR="00263A95">
        <w:rPr>
          <w:sz w:val="20"/>
          <w:szCs w:val="20"/>
        </w:rPr>
        <w:t xml:space="preserve"> </w:t>
      </w:r>
      <w:r>
        <w:rPr>
          <w:sz w:val="20"/>
          <w:szCs w:val="20"/>
        </w:rPr>
        <w:t>la metodología del manual y los pasos siempre serán los mismos, este orden secuencial le permite tener una mayor y mejor apropiación de la metodología.</w:t>
      </w:r>
    </w:p>
    <w:p w:rsidR="00D76D7F" w:rsidRDefault="00D76D7F" w14:paraId="7C7F9F1E" w14:textId="77777777">
      <w:pPr>
        <w:rPr>
          <w:sz w:val="20"/>
          <w:szCs w:val="20"/>
        </w:rPr>
      </w:pPr>
    </w:p>
    <w:p w:rsidR="00D76D7F" w:rsidRDefault="009B62AE" w14:paraId="47084612" w14:textId="34DC2AD9">
      <w:pPr>
        <w:rPr>
          <w:b/>
          <w:sz w:val="20"/>
          <w:szCs w:val="20"/>
        </w:rPr>
      </w:pPr>
      <w:r>
        <w:rPr>
          <w:b/>
          <w:sz w:val="20"/>
          <w:szCs w:val="20"/>
        </w:rPr>
        <w:t xml:space="preserve">Pasos del patronaje – </w:t>
      </w:r>
      <w:r w:rsidR="00DB1C05">
        <w:rPr>
          <w:b/>
          <w:sz w:val="20"/>
          <w:szCs w:val="20"/>
        </w:rPr>
        <w:t>i</w:t>
      </w:r>
      <w:r>
        <w:rPr>
          <w:b/>
          <w:sz w:val="20"/>
          <w:szCs w:val="20"/>
        </w:rPr>
        <w:t>mplementación de básicos y desarrollo de modelos</w:t>
      </w:r>
    </w:p>
    <w:p w:rsidR="00D76D7F" w:rsidRDefault="009B62AE" w14:paraId="23750A44" w14:textId="7D648DA3">
      <w:pPr>
        <w:rPr>
          <w:sz w:val="20"/>
          <w:szCs w:val="20"/>
        </w:rPr>
      </w:pPr>
      <w:r>
        <w:rPr>
          <w:sz w:val="20"/>
          <w:szCs w:val="20"/>
        </w:rPr>
        <w:t>1. Básicos</w:t>
      </w:r>
    </w:p>
    <w:p w:rsidR="00D76D7F" w:rsidRDefault="009B62AE" w14:paraId="5C17917E" w14:textId="159A9902">
      <w:pPr>
        <w:rPr>
          <w:sz w:val="20"/>
          <w:szCs w:val="20"/>
        </w:rPr>
      </w:pPr>
      <w:r>
        <w:rPr>
          <w:sz w:val="20"/>
          <w:szCs w:val="20"/>
        </w:rPr>
        <w:t>2. Interpretación</w:t>
      </w:r>
    </w:p>
    <w:p w:rsidR="00D76D7F" w:rsidRDefault="009B62AE" w14:paraId="0F3570DC" w14:textId="740AFF64">
      <w:pPr>
        <w:rPr>
          <w:sz w:val="20"/>
          <w:szCs w:val="20"/>
        </w:rPr>
      </w:pPr>
      <w:r>
        <w:rPr>
          <w:sz w:val="20"/>
          <w:szCs w:val="20"/>
        </w:rPr>
        <w:tab/>
      </w:r>
      <w:r>
        <w:rPr>
          <w:sz w:val="20"/>
          <w:szCs w:val="20"/>
        </w:rPr>
        <w:t xml:space="preserve">Desahogos – </w:t>
      </w:r>
      <w:r w:rsidR="00DB1C05">
        <w:rPr>
          <w:sz w:val="20"/>
          <w:szCs w:val="20"/>
        </w:rPr>
        <w:t>c</w:t>
      </w:r>
      <w:r>
        <w:rPr>
          <w:sz w:val="20"/>
          <w:szCs w:val="20"/>
        </w:rPr>
        <w:t>ontorno. Largos y anchos</w:t>
      </w:r>
    </w:p>
    <w:p w:rsidR="00D76D7F" w:rsidRDefault="009B62AE" w14:paraId="1037527C" w14:textId="3584EFF3">
      <w:pPr>
        <w:rPr>
          <w:b/>
          <w:sz w:val="20"/>
          <w:szCs w:val="20"/>
        </w:rPr>
      </w:pPr>
      <w:r>
        <w:rPr>
          <w:sz w:val="20"/>
          <w:szCs w:val="20"/>
        </w:rPr>
        <w:tab/>
      </w:r>
      <w:r>
        <w:rPr>
          <w:b/>
          <w:sz w:val="20"/>
          <w:szCs w:val="20"/>
        </w:rPr>
        <w:t>Sistema de ajuste (</w:t>
      </w:r>
      <w:r w:rsidR="00DB1C05">
        <w:rPr>
          <w:b/>
          <w:sz w:val="20"/>
          <w:szCs w:val="20"/>
        </w:rPr>
        <w:t>p</w:t>
      </w:r>
      <w:r>
        <w:rPr>
          <w:b/>
          <w:sz w:val="20"/>
          <w:szCs w:val="20"/>
        </w:rPr>
        <w:t>inzas)</w:t>
      </w:r>
    </w:p>
    <w:p w:rsidR="00D76D7F" w:rsidRDefault="009B62AE" w14:paraId="3564191E" w14:textId="64F4A200">
      <w:pPr>
        <w:rPr>
          <w:sz w:val="20"/>
          <w:szCs w:val="20"/>
        </w:rPr>
      </w:pPr>
      <w:r>
        <w:rPr>
          <w:sz w:val="20"/>
          <w:szCs w:val="20"/>
        </w:rPr>
        <w:tab/>
      </w:r>
      <w:r>
        <w:rPr>
          <w:sz w:val="20"/>
          <w:szCs w:val="20"/>
        </w:rPr>
        <w:t>Sistema de cierre</w:t>
      </w:r>
    </w:p>
    <w:p w:rsidR="00D76D7F" w:rsidRDefault="009B62AE" w14:paraId="5C2464F8" w14:textId="47F607E8">
      <w:pPr>
        <w:rPr>
          <w:sz w:val="20"/>
          <w:szCs w:val="20"/>
        </w:rPr>
      </w:pPr>
      <w:r>
        <w:rPr>
          <w:sz w:val="20"/>
          <w:szCs w:val="20"/>
        </w:rPr>
        <w:t>3. Complementos</w:t>
      </w:r>
    </w:p>
    <w:p w:rsidR="00D76D7F" w:rsidRDefault="009B62AE" w14:paraId="7B426C76" w14:textId="449A25D3">
      <w:pPr>
        <w:rPr>
          <w:sz w:val="20"/>
          <w:szCs w:val="20"/>
        </w:rPr>
      </w:pPr>
      <w:r>
        <w:rPr>
          <w:sz w:val="20"/>
          <w:szCs w:val="20"/>
        </w:rPr>
        <w:t>4. Señalización</w:t>
      </w:r>
    </w:p>
    <w:p w:rsidR="00D76D7F" w:rsidRDefault="009B62AE" w14:paraId="3E47DA10" w14:textId="68A9E19F">
      <w:pPr>
        <w:rPr>
          <w:sz w:val="20"/>
          <w:szCs w:val="20"/>
        </w:rPr>
      </w:pPr>
      <w:r>
        <w:rPr>
          <w:sz w:val="20"/>
          <w:szCs w:val="20"/>
        </w:rPr>
        <w:t>6. Despiece</w:t>
      </w:r>
    </w:p>
    <w:p w:rsidR="00D76D7F" w:rsidRDefault="00D76D7F" w14:paraId="65856091" w14:textId="77777777">
      <w:pPr>
        <w:rPr>
          <w:sz w:val="20"/>
          <w:szCs w:val="20"/>
        </w:rPr>
      </w:pPr>
    </w:p>
    <w:p w:rsidR="00D76D7F" w:rsidRDefault="00A73933" w14:paraId="48D682D3" w14:textId="207655C6">
      <w:pPr>
        <w:rPr>
          <w:b/>
          <w:sz w:val="20"/>
          <w:szCs w:val="20"/>
        </w:rPr>
      </w:pPr>
      <w:r>
        <w:rPr>
          <w:b/>
          <w:sz w:val="20"/>
          <w:szCs w:val="20"/>
        </w:rPr>
        <w:t>3</w:t>
      </w:r>
      <w:r w:rsidR="009B62AE">
        <w:rPr>
          <w:b/>
          <w:sz w:val="20"/>
          <w:szCs w:val="20"/>
        </w:rPr>
        <w:t xml:space="preserve">.1 Traslados de </w:t>
      </w:r>
      <w:r w:rsidR="00DB1C05">
        <w:rPr>
          <w:b/>
          <w:sz w:val="20"/>
          <w:szCs w:val="20"/>
        </w:rPr>
        <w:t>pinza co</w:t>
      </w:r>
      <w:r w:rsidR="009B62AE">
        <w:rPr>
          <w:b/>
          <w:sz w:val="20"/>
          <w:szCs w:val="20"/>
        </w:rPr>
        <w:t>rrectiva de talles</w:t>
      </w:r>
    </w:p>
    <w:p w:rsidR="00D76D7F" w:rsidRDefault="00D76D7F" w14:paraId="6865C4EC" w14:textId="77777777">
      <w:pPr>
        <w:rPr>
          <w:sz w:val="20"/>
          <w:szCs w:val="20"/>
        </w:rPr>
      </w:pPr>
    </w:p>
    <w:p w:rsidR="00FB5839" w:rsidP="00FB5839" w:rsidRDefault="009B62AE" w14:paraId="3BBC7A08" w14:textId="6142EB6C">
      <w:pPr>
        <w:jc w:val="both"/>
        <w:rPr>
          <w:sz w:val="20"/>
          <w:szCs w:val="20"/>
        </w:rPr>
      </w:pPr>
      <w:r>
        <w:rPr>
          <w:sz w:val="20"/>
          <w:szCs w:val="20"/>
        </w:rPr>
        <w:t xml:space="preserve">El básico superior está compuesto por parte delantera y parte posterior, la unión de estos básicos por línea de cintura genera o permite identificar desniveles anatómicos, los cuales van acorde </w:t>
      </w:r>
      <w:r w:rsidR="0058097C">
        <w:rPr>
          <w:sz w:val="20"/>
          <w:szCs w:val="20"/>
        </w:rPr>
        <w:t>al</w:t>
      </w:r>
      <w:r>
        <w:rPr>
          <w:sz w:val="20"/>
          <w:szCs w:val="20"/>
        </w:rPr>
        <w:t xml:space="preserve"> comportamiento del cuerpo, en la parte del delantero por los desniveles de cintura se identifica una pinza, dicha pinza recibe el nombre de pinza correctiva de talle o pinza de talle, esta pinza es un punto de referencia principal</w:t>
      </w:r>
      <w:r w:rsidR="000C012F">
        <w:rPr>
          <w:sz w:val="20"/>
          <w:szCs w:val="20"/>
        </w:rPr>
        <w:t xml:space="preserve"> </w:t>
      </w:r>
      <w:r>
        <w:rPr>
          <w:sz w:val="20"/>
          <w:szCs w:val="20"/>
        </w:rPr>
        <w:t>para generar volúmenes o ajustes sobre el cuerpo.</w:t>
      </w:r>
    </w:p>
    <w:p w:rsidR="00FB5839" w:rsidP="00FB5839" w:rsidRDefault="009B62AE" w14:paraId="73D66BB9" w14:textId="635EEC6B">
      <w:pPr>
        <w:jc w:val="both"/>
        <w:rPr>
          <w:sz w:val="20"/>
          <w:szCs w:val="20"/>
        </w:rPr>
      </w:pPr>
      <w:r>
        <w:rPr>
          <w:sz w:val="20"/>
          <w:szCs w:val="20"/>
        </w:rPr>
        <w:br/>
      </w:r>
      <w:r>
        <w:rPr>
          <w:sz w:val="20"/>
          <w:szCs w:val="20"/>
        </w:rPr>
        <w:t xml:space="preserve">En general, </w:t>
      </w:r>
      <w:commentRangeStart w:id="138"/>
      <w:r>
        <w:rPr>
          <w:sz w:val="20"/>
          <w:szCs w:val="20"/>
        </w:rPr>
        <w:t xml:space="preserve">todas las bases superiores sin importar la línea </w:t>
      </w:r>
      <w:r w:rsidR="000A11BF">
        <w:rPr>
          <w:sz w:val="20"/>
          <w:szCs w:val="20"/>
        </w:rPr>
        <w:t xml:space="preserve">que </w:t>
      </w:r>
      <w:r>
        <w:rPr>
          <w:sz w:val="20"/>
          <w:szCs w:val="20"/>
        </w:rPr>
        <w:t>maneja dicha pinza</w:t>
      </w:r>
      <w:commentRangeEnd w:id="138"/>
      <w:r w:rsidR="00FD1B4C">
        <w:rPr>
          <w:rStyle w:val="Refdecomentario"/>
        </w:rPr>
        <w:commentReference w:id="138"/>
      </w:r>
      <w:r>
        <w:rPr>
          <w:sz w:val="20"/>
          <w:szCs w:val="20"/>
        </w:rPr>
        <w:t>, la diferencia en la base femenina es por el volumen de busto, el cual permite que dicha pinza sea más notoria.</w:t>
      </w:r>
    </w:p>
    <w:p w:rsidR="00D76D7F" w:rsidP="00846854" w:rsidRDefault="009B62AE" w14:paraId="04CB39F2" w14:textId="2C8ABED6">
      <w:pPr>
        <w:jc w:val="both"/>
        <w:rPr>
          <w:sz w:val="20"/>
          <w:szCs w:val="20"/>
        </w:rPr>
      </w:pPr>
      <w:r>
        <w:rPr>
          <w:sz w:val="20"/>
          <w:szCs w:val="20"/>
        </w:rPr>
        <w:br/>
      </w:r>
      <w:r w:rsidRPr="00FD1B4C">
        <w:rPr>
          <w:sz w:val="20"/>
          <w:szCs w:val="20"/>
        </w:rPr>
        <w:t xml:space="preserve">En algunos </w:t>
      </w:r>
      <w:commentRangeStart w:id="139"/>
      <w:r w:rsidRPr="00FD1B4C">
        <w:rPr>
          <w:sz w:val="20"/>
          <w:szCs w:val="20"/>
        </w:rPr>
        <w:t xml:space="preserve">casos por construcción </w:t>
      </w:r>
      <w:commentRangeEnd w:id="139"/>
      <w:r w:rsidR="00FD1B4C">
        <w:rPr>
          <w:rStyle w:val="Refdecomentario"/>
        </w:rPr>
        <w:commentReference w:id="139"/>
      </w:r>
      <w:r w:rsidRPr="00FD1B4C">
        <w:rPr>
          <w:sz w:val="20"/>
          <w:szCs w:val="20"/>
        </w:rPr>
        <w:t xml:space="preserve">dicha pinza queda invisible o imperceptible al ojo </w:t>
      </w:r>
      <w:r w:rsidRPr="00FD1B4C" w:rsidR="00C34A77">
        <w:rPr>
          <w:sz w:val="20"/>
          <w:szCs w:val="20"/>
        </w:rPr>
        <w:t xml:space="preserve">en </w:t>
      </w:r>
      <w:r w:rsidRPr="00FD1B4C" w:rsidR="003C3359">
        <w:rPr>
          <w:sz w:val="20"/>
          <w:szCs w:val="20"/>
        </w:rPr>
        <w:t xml:space="preserve">el </w:t>
      </w:r>
      <w:r w:rsidRPr="00FD1B4C">
        <w:rPr>
          <w:sz w:val="20"/>
          <w:szCs w:val="20"/>
        </w:rPr>
        <w:t>producto final</w:t>
      </w:r>
      <w:r w:rsidRPr="00FD1B4C" w:rsidR="003C3359">
        <w:rPr>
          <w:sz w:val="20"/>
          <w:szCs w:val="20"/>
        </w:rPr>
        <w:t>;</w:t>
      </w:r>
      <w:r w:rsidRPr="00FD1B4C">
        <w:rPr>
          <w:sz w:val="20"/>
          <w:szCs w:val="20"/>
        </w:rPr>
        <w:t xml:space="preserve"> sin embargo, en algunos otros caso</w:t>
      </w:r>
      <w:r w:rsidRPr="00FD1B4C" w:rsidR="003C3359">
        <w:rPr>
          <w:sz w:val="20"/>
          <w:szCs w:val="20"/>
        </w:rPr>
        <w:t>s</w:t>
      </w:r>
      <w:r w:rsidRPr="00FD1B4C">
        <w:rPr>
          <w:sz w:val="20"/>
          <w:szCs w:val="20"/>
        </w:rPr>
        <w:t xml:space="preserve"> se identifica o se hace más notorio el manejo de dicha pinza.</w:t>
      </w:r>
      <w:r w:rsidRPr="00FD1B4C" w:rsidR="00846854">
        <w:rPr>
          <w:sz w:val="20"/>
          <w:szCs w:val="20"/>
        </w:rPr>
        <w:t xml:space="preserve"> </w:t>
      </w:r>
      <w:r w:rsidRPr="00FD1B4C">
        <w:rPr>
          <w:sz w:val="20"/>
          <w:szCs w:val="20"/>
        </w:rPr>
        <w:t>La pinza correctiva de talle permite ser trasladada o llevada a diferentes puntos del cuerpo, permitiendo así acentuar volúmenes, generar siluetas o estructuras que permiten modificar diseños.</w:t>
      </w:r>
    </w:p>
    <w:p w:rsidR="00C34A77" w:rsidRDefault="00FD1B4C" w14:paraId="49528FB6" w14:textId="2AD3F20D">
      <w:pPr>
        <w:rPr>
          <w:sz w:val="20"/>
          <w:szCs w:val="20"/>
        </w:rPr>
      </w:pPr>
      <w:commentRangeStart w:id="140"/>
      <w:r w:rsidRPr="00FD1B4C">
        <w:rPr>
          <w:noProof/>
          <w:sz w:val="20"/>
          <w:szCs w:val="20"/>
        </w:rPr>
        <w:drawing>
          <wp:inline distT="0" distB="0" distL="0" distR="0" wp14:anchorId="1FF9B5D1" wp14:editId="6100F3C1">
            <wp:extent cx="3448050" cy="2431477"/>
            <wp:effectExtent l="0" t="0" r="0" b="6985"/>
            <wp:docPr id="1370739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9988" name=""/>
                    <pic:cNvPicPr/>
                  </pic:nvPicPr>
                  <pic:blipFill>
                    <a:blip r:embed="rId55"/>
                    <a:stretch>
                      <a:fillRect/>
                    </a:stretch>
                  </pic:blipFill>
                  <pic:spPr>
                    <a:xfrm>
                      <a:off x="0" y="0"/>
                      <a:ext cx="3452086" cy="2434323"/>
                    </a:xfrm>
                    <a:prstGeom prst="rect">
                      <a:avLst/>
                    </a:prstGeom>
                  </pic:spPr>
                </pic:pic>
              </a:graphicData>
            </a:graphic>
          </wp:inline>
        </w:drawing>
      </w:r>
      <w:commentRangeEnd w:id="140"/>
      <w:r>
        <w:rPr>
          <w:rStyle w:val="Refdecomentario"/>
        </w:rPr>
        <w:commentReference w:id="140"/>
      </w:r>
    </w:p>
    <w:p w:rsidR="00FD1B4C" w:rsidRDefault="00FD1B4C" w14:paraId="0A2B5430" w14:textId="3B4979C6">
      <w:pPr>
        <w:rPr>
          <w:sz w:val="20"/>
          <w:szCs w:val="20"/>
        </w:rPr>
      </w:pPr>
      <w:r>
        <w:rPr>
          <w:sz w:val="20"/>
          <w:szCs w:val="20"/>
        </w:rPr>
        <w:t>En el siguiente video, se presenta el proceso para realizar traslados de pinza correctiva de talles:</w:t>
      </w:r>
    </w:p>
    <w:p w:rsidR="00D76D7F" w:rsidRDefault="008B2CD8" w14:paraId="44BB5054" w14:textId="420B49DA">
      <w:pPr>
        <w:ind w:firstLine="284"/>
        <w:rPr>
          <w:i/>
          <w:color w:val="595959"/>
          <w:sz w:val="20"/>
          <w:szCs w:val="20"/>
        </w:rPr>
      </w:pPr>
      <w:r>
        <w:rPr>
          <w:i/>
          <w:color w:val="595959"/>
          <w:sz w:val="20"/>
          <w:szCs w:val="20"/>
        </w:rPr>
        <w:tab/>
      </w:r>
      <w:r w:rsidR="009B62AE">
        <w:rPr>
          <w:i/>
          <w:color w:val="595959"/>
          <w:sz w:val="20"/>
          <w:szCs w:val="20"/>
        </w:rPr>
        <w:t xml:space="preserve">Video - </w:t>
      </w:r>
      <w:r w:rsidR="00412F11">
        <w:rPr>
          <w:i/>
          <w:color w:val="595959"/>
          <w:sz w:val="20"/>
          <w:szCs w:val="20"/>
        </w:rPr>
        <w:t>3</w:t>
      </w:r>
      <w:r w:rsidR="009B62AE">
        <w:rPr>
          <w:i/>
          <w:color w:val="595959"/>
          <w:sz w:val="20"/>
          <w:szCs w:val="20"/>
        </w:rPr>
        <w:t xml:space="preserve">.1 Traslados de </w:t>
      </w:r>
      <w:r w:rsidR="0027784D">
        <w:rPr>
          <w:i/>
          <w:color w:val="595959"/>
          <w:sz w:val="20"/>
          <w:szCs w:val="20"/>
        </w:rPr>
        <w:t>p</w:t>
      </w:r>
      <w:r w:rsidR="009B62AE">
        <w:rPr>
          <w:i/>
          <w:color w:val="595959"/>
          <w:sz w:val="20"/>
          <w:szCs w:val="20"/>
        </w:rPr>
        <w:t xml:space="preserve">inza </w:t>
      </w:r>
      <w:r w:rsidR="0027784D">
        <w:rPr>
          <w:i/>
          <w:color w:val="595959"/>
          <w:sz w:val="20"/>
          <w:szCs w:val="20"/>
        </w:rPr>
        <w:t>c</w:t>
      </w:r>
      <w:r w:rsidR="009B62AE">
        <w:rPr>
          <w:i/>
          <w:color w:val="595959"/>
          <w:sz w:val="20"/>
          <w:szCs w:val="20"/>
        </w:rPr>
        <w:t>orrectiva de talles</w:t>
      </w:r>
      <w:r w:rsidR="00FD1B4C">
        <w:rPr>
          <w:i/>
          <w:color w:val="595959"/>
          <w:sz w:val="20"/>
          <w:szCs w:val="20"/>
        </w:rPr>
        <w:t xml:space="preserve"> </w:t>
      </w:r>
      <w:r w:rsidRPr="00FD1B4C" w:rsidR="00FD1B4C">
        <w:rPr>
          <w:i/>
          <w:color w:val="595959"/>
          <w:sz w:val="20"/>
          <w:szCs w:val="20"/>
        </w:rPr>
        <w:t>https://youtu.be/encNXGtE15Y</w:t>
      </w:r>
    </w:p>
    <w:p w:rsidR="00D76D7F" w:rsidRDefault="00D76D7F" w14:paraId="61057F3B" w14:textId="77777777">
      <w:pPr>
        <w:rPr>
          <w:b/>
          <w:sz w:val="20"/>
          <w:szCs w:val="20"/>
        </w:rPr>
      </w:pPr>
    </w:p>
    <w:p w:rsidR="00D76D7F" w:rsidRDefault="00A73933" w14:paraId="2AEED6AC" w14:textId="4C3AB84B">
      <w:pPr>
        <w:rPr>
          <w:b/>
          <w:sz w:val="20"/>
          <w:szCs w:val="20"/>
        </w:rPr>
      </w:pPr>
      <w:r>
        <w:rPr>
          <w:b/>
          <w:sz w:val="20"/>
          <w:szCs w:val="20"/>
        </w:rPr>
        <w:t>3</w:t>
      </w:r>
      <w:r w:rsidR="009B62AE">
        <w:rPr>
          <w:b/>
          <w:sz w:val="20"/>
          <w:szCs w:val="20"/>
        </w:rPr>
        <w:t>.1.1 Análisis y trazo de sistema de ajuste (</w:t>
      </w:r>
      <w:r w:rsidR="00795C92">
        <w:rPr>
          <w:b/>
          <w:sz w:val="20"/>
          <w:szCs w:val="20"/>
        </w:rPr>
        <w:t>p</w:t>
      </w:r>
      <w:r w:rsidR="009B62AE">
        <w:rPr>
          <w:b/>
          <w:sz w:val="20"/>
          <w:szCs w:val="20"/>
        </w:rPr>
        <w:t>inzas y cortes)</w:t>
      </w:r>
    </w:p>
    <w:p w:rsidR="00D76D7F" w:rsidRDefault="00D76D7F" w14:paraId="27AE4EF7" w14:textId="77777777">
      <w:pPr>
        <w:rPr>
          <w:sz w:val="20"/>
          <w:szCs w:val="20"/>
        </w:rPr>
      </w:pPr>
    </w:p>
    <w:p w:rsidR="00D76D7F" w:rsidP="00FB5839" w:rsidRDefault="009B62AE" w14:paraId="65182256" w14:textId="019C9BCA">
      <w:pPr>
        <w:jc w:val="both"/>
        <w:rPr>
          <w:sz w:val="20"/>
          <w:szCs w:val="20"/>
        </w:rPr>
      </w:pPr>
      <w:r>
        <w:rPr>
          <w:sz w:val="20"/>
          <w:szCs w:val="20"/>
        </w:rPr>
        <w:t>Dentro del desarrollo de moldes y patrones se hace indispensable el manejo de pinzas como sistema de ajuste o como insumo principal para el manejo de volúmenes</w:t>
      </w:r>
      <w:r w:rsidR="0031338C">
        <w:rPr>
          <w:sz w:val="20"/>
          <w:szCs w:val="20"/>
        </w:rPr>
        <w:t>;</w:t>
      </w:r>
      <w:r>
        <w:rPr>
          <w:sz w:val="20"/>
          <w:szCs w:val="20"/>
        </w:rPr>
        <w:t xml:space="preserve"> las pinzas en femenino son un punto de partida primordial y espec</w:t>
      </w:r>
      <w:r w:rsidR="00787CDF">
        <w:rPr>
          <w:sz w:val="20"/>
          <w:szCs w:val="20"/>
        </w:rPr>
        <w:t>í</w:t>
      </w:r>
      <w:r>
        <w:rPr>
          <w:sz w:val="20"/>
          <w:szCs w:val="20"/>
        </w:rPr>
        <w:t>fico</w:t>
      </w:r>
      <w:r w:rsidR="00787CDF">
        <w:rPr>
          <w:sz w:val="20"/>
          <w:szCs w:val="20"/>
        </w:rPr>
        <w:t>,</w:t>
      </w:r>
      <w:r>
        <w:rPr>
          <w:sz w:val="20"/>
          <w:szCs w:val="20"/>
        </w:rPr>
        <w:t xml:space="preserve"> el cual es necesario comprender desde la base funcional</w:t>
      </w:r>
      <w:r w:rsidR="00787CDF">
        <w:rPr>
          <w:sz w:val="20"/>
          <w:szCs w:val="20"/>
        </w:rPr>
        <w:t>,</w:t>
      </w:r>
      <w:r>
        <w:rPr>
          <w:sz w:val="20"/>
          <w:szCs w:val="20"/>
        </w:rPr>
        <w:t xml:space="preserve"> estructural y matemática.</w:t>
      </w:r>
    </w:p>
    <w:p w:rsidR="00D76D7F" w:rsidP="00FB5839" w:rsidRDefault="00D76D7F" w14:paraId="69EA1774" w14:textId="77777777">
      <w:pPr>
        <w:jc w:val="both"/>
        <w:rPr>
          <w:sz w:val="20"/>
          <w:szCs w:val="20"/>
        </w:rPr>
      </w:pPr>
    </w:p>
    <w:p w:rsidR="00D76D7F" w:rsidP="00FB5839" w:rsidRDefault="009B62AE" w14:paraId="5492B1A7" w14:textId="70114FE0">
      <w:pPr>
        <w:jc w:val="both"/>
        <w:rPr>
          <w:sz w:val="20"/>
          <w:szCs w:val="20"/>
        </w:rPr>
      </w:pPr>
      <w:r>
        <w:rPr>
          <w:sz w:val="20"/>
          <w:szCs w:val="20"/>
        </w:rPr>
        <w:t xml:space="preserve">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tops o los </w:t>
      </w:r>
      <w:proofErr w:type="spellStart"/>
      <w:r w:rsidRPr="00273AD7">
        <w:rPr>
          <w:i/>
          <w:iCs/>
          <w:sz w:val="20"/>
          <w:szCs w:val="20"/>
        </w:rPr>
        <w:t>bottoms</w:t>
      </w:r>
      <w:proofErr w:type="spellEnd"/>
      <w:r>
        <w:rPr>
          <w:sz w:val="20"/>
          <w:szCs w:val="20"/>
        </w:rPr>
        <w:t xml:space="preserve"> y punto unión o encuentro entre la división del cuerpo.</w:t>
      </w:r>
      <w:r>
        <w:rPr>
          <w:sz w:val="20"/>
          <w:szCs w:val="20"/>
        </w:rPr>
        <w:br/>
      </w:r>
      <w:r>
        <w:rPr>
          <w:sz w:val="20"/>
          <w:szCs w:val="20"/>
        </w:rPr>
        <w:br/>
      </w:r>
      <w:r>
        <w:rPr>
          <w:sz w:val="20"/>
          <w:szCs w:val="20"/>
        </w:rPr>
        <w:t>En el manejo de pinzas únicamente se trabajará con los contornos relevantes o que se toman como punto de partida para la construcción de básicos.</w:t>
      </w:r>
    </w:p>
    <w:p w:rsidR="00D76D7F" w:rsidRDefault="009B62AE" w14:paraId="1AB63ED1" w14:textId="7F86AA3F">
      <w:pPr>
        <w:jc w:val="center"/>
        <w:rPr>
          <w:b/>
          <w:sz w:val="20"/>
          <w:szCs w:val="20"/>
        </w:rPr>
      </w:pPr>
      <w:r>
        <w:rPr>
          <w:b/>
          <w:sz w:val="20"/>
          <w:szCs w:val="20"/>
        </w:rPr>
        <w:t xml:space="preserve">Contorno de busto – </w:t>
      </w:r>
      <w:r w:rsidR="00747103">
        <w:rPr>
          <w:b/>
          <w:sz w:val="20"/>
          <w:szCs w:val="20"/>
        </w:rPr>
        <w:t>contorno de cintura – contorno de cadera</w:t>
      </w:r>
    </w:p>
    <w:p w:rsidR="00FB5839" w:rsidRDefault="00FB5839" w14:paraId="535B9E95" w14:textId="77777777">
      <w:pPr>
        <w:rPr>
          <w:sz w:val="20"/>
          <w:szCs w:val="20"/>
        </w:rPr>
      </w:pPr>
    </w:p>
    <w:p w:rsidR="00D76D7F" w:rsidRDefault="009B62AE" w14:paraId="434C0DFA" w14:textId="27846B0B">
      <w:pPr>
        <w:rPr>
          <w:sz w:val="20"/>
          <w:szCs w:val="20"/>
        </w:rPr>
      </w:pPr>
      <w:r>
        <w:rPr>
          <w:sz w:val="20"/>
          <w:szCs w:val="20"/>
        </w:rPr>
        <w:t xml:space="preserve">Sin importar el tipo de prenda, los desahogos o la interpretación, las pinzas </w:t>
      </w:r>
      <w:commentRangeStart w:id="141"/>
      <w:r>
        <w:rPr>
          <w:sz w:val="20"/>
          <w:szCs w:val="20"/>
        </w:rPr>
        <w:t xml:space="preserve">como sistema de ajuste </w:t>
      </w:r>
      <w:commentRangeEnd w:id="141"/>
      <w:r w:rsidR="00FD1B4C">
        <w:rPr>
          <w:rStyle w:val="Refdecomentario"/>
        </w:rPr>
        <w:commentReference w:id="141"/>
      </w:r>
      <w:r>
        <w:rPr>
          <w:sz w:val="20"/>
          <w:szCs w:val="20"/>
        </w:rPr>
        <w:t xml:space="preserve">siempre se trabajarán sobre esos contornos debido a que son los </w:t>
      </w:r>
      <w:commentRangeStart w:id="142"/>
      <w:r>
        <w:rPr>
          <w:sz w:val="20"/>
          <w:szCs w:val="20"/>
        </w:rPr>
        <w:t xml:space="preserve">contornos con los que se trabaja </w:t>
      </w:r>
      <w:commentRangeEnd w:id="142"/>
      <w:r w:rsidR="00FD1B4C">
        <w:rPr>
          <w:rStyle w:val="Refdecomentario"/>
        </w:rPr>
        <w:commentReference w:id="142"/>
      </w:r>
      <w:r>
        <w:rPr>
          <w:sz w:val="20"/>
          <w:szCs w:val="20"/>
        </w:rPr>
        <w:t>la base o el básico.</w:t>
      </w:r>
      <w:r w:rsidR="00FB5839">
        <w:rPr>
          <w:sz w:val="20"/>
          <w:szCs w:val="20"/>
        </w:rPr>
        <w:t xml:space="preserve"> </w:t>
      </w:r>
      <w:r>
        <w:rPr>
          <w:sz w:val="20"/>
          <w:szCs w:val="20"/>
        </w:rPr>
        <w:t>Siendo así, para el manejo de pinzas se debe tener en cuenta que:</w:t>
      </w:r>
    </w:p>
    <w:p w:rsidR="00D76D7F" w:rsidRDefault="00D76D7F" w14:paraId="57C11A11" w14:textId="77777777">
      <w:pPr>
        <w:rPr>
          <w:sz w:val="20"/>
          <w:szCs w:val="20"/>
        </w:rPr>
      </w:pPr>
    </w:p>
    <w:p w:rsidR="00D76D7F" w:rsidRDefault="009B62AE" w14:paraId="2611EDBF" w14:textId="77777777">
      <w:pPr>
        <w:rPr>
          <w:sz w:val="20"/>
          <w:szCs w:val="20"/>
        </w:rPr>
      </w:pPr>
      <w:r>
        <w:rPr>
          <w:sz w:val="20"/>
          <w:szCs w:val="20"/>
        </w:rPr>
        <w:t>Prendas superiores ajuste por cintura:</w:t>
      </w:r>
    </w:p>
    <w:p w:rsidR="00D76D7F" w:rsidRDefault="009B62AE" w14:paraId="18DA7DA0" w14:textId="2CA96437">
      <w:pPr>
        <w:jc w:val="center"/>
        <w:rPr>
          <w:sz w:val="20"/>
          <w:szCs w:val="20"/>
        </w:rPr>
      </w:pPr>
      <w:r>
        <w:rPr>
          <w:b/>
          <w:sz w:val="20"/>
          <w:szCs w:val="20"/>
        </w:rPr>
        <w:t>Contorno de busto</w:t>
      </w:r>
      <w:r>
        <w:rPr>
          <w:sz w:val="20"/>
          <w:szCs w:val="20"/>
        </w:rPr>
        <w:t xml:space="preserve"> (</w:t>
      </w:r>
      <w:r w:rsidR="00D67ED6">
        <w:rPr>
          <w:sz w:val="20"/>
          <w:szCs w:val="20"/>
        </w:rPr>
        <w:t>medida base)</w:t>
      </w:r>
    </w:p>
    <w:p w:rsidR="00D76D7F" w:rsidRDefault="00D67ED6" w14:paraId="1112104F" w14:textId="4EA8CDBF">
      <w:pPr>
        <w:numPr>
          <w:ilvl w:val="0"/>
          <w:numId w:val="1"/>
        </w:numPr>
        <w:pBdr>
          <w:top w:val="nil"/>
          <w:left w:val="nil"/>
          <w:bottom w:val="nil"/>
          <w:right w:val="nil"/>
          <w:between w:val="nil"/>
        </w:pBdr>
        <w:jc w:val="center"/>
        <w:rPr>
          <w:color w:val="000000"/>
          <w:sz w:val="20"/>
          <w:szCs w:val="20"/>
        </w:rPr>
      </w:pPr>
      <w:r>
        <w:rPr>
          <w:color w:val="000000"/>
          <w:sz w:val="20"/>
          <w:szCs w:val="20"/>
        </w:rPr>
        <w:t>(menos)</w:t>
      </w:r>
    </w:p>
    <w:p w:rsidR="00D76D7F" w:rsidRDefault="009B62AE" w14:paraId="7D086E7A" w14:textId="779D31DA">
      <w:pPr>
        <w:jc w:val="center"/>
        <w:rPr>
          <w:sz w:val="20"/>
          <w:szCs w:val="20"/>
        </w:rPr>
      </w:pPr>
      <w:r>
        <w:rPr>
          <w:b/>
          <w:sz w:val="20"/>
          <w:szCs w:val="20"/>
        </w:rPr>
        <w:t>Contorno de cintura</w:t>
      </w:r>
      <w:r>
        <w:rPr>
          <w:sz w:val="20"/>
          <w:szCs w:val="20"/>
        </w:rPr>
        <w:t xml:space="preserve"> (</w:t>
      </w:r>
      <w:r w:rsidR="00A041F9">
        <w:rPr>
          <w:sz w:val="20"/>
          <w:szCs w:val="20"/>
        </w:rPr>
        <w:t>m</w:t>
      </w:r>
      <w:r>
        <w:rPr>
          <w:sz w:val="20"/>
          <w:szCs w:val="20"/>
        </w:rPr>
        <w:t>edida más pequeña ajustar)</w:t>
      </w:r>
    </w:p>
    <w:p w:rsidR="00D76D7F" w:rsidRDefault="009B62AE" w14:paraId="47833EF9" w14:textId="77777777">
      <w:pPr>
        <w:rPr>
          <w:sz w:val="20"/>
          <w:szCs w:val="20"/>
        </w:rPr>
      </w:pPr>
      <w:r>
        <w:rPr>
          <w:sz w:val="20"/>
          <w:szCs w:val="20"/>
        </w:rPr>
        <w:t>Prendas superiores ajuste por cadera:</w:t>
      </w:r>
    </w:p>
    <w:p w:rsidR="00D76D7F" w:rsidRDefault="009B62AE" w14:paraId="1113ABA7" w14:textId="3C4853E4">
      <w:pPr>
        <w:jc w:val="center"/>
        <w:rPr>
          <w:sz w:val="20"/>
          <w:szCs w:val="20"/>
        </w:rPr>
      </w:pPr>
      <w:r>
        <w:rPr>
          <w:b/>
          <w:sz w:val="20"/>
          <w:szCs w:val="20"/>
        </w:rPr>
        <w:t>Contorno de busto</w:t>
      </w:r>
      <w:r>
        <w:rPr>
          <w:sz w:val="20"/>
          <w:szCs w:val="20"/>
        </w:rPr>
        <w:t xml:space="preserve"> </w:t>
      </w:r>
      <w:r w:rsidR="00005CFB">
        <w:rPr>
          <w:sz w:val="20"/>
          <w:szCs w:val="20"/>
        </w:rPr>
        <w:t>(medida base)</w:t>
      </w:r>
    </w:p>
    <w:p w:rsidR="00D76D7F" w:rsidRDefault="00005CFB" w14:paraId="3AACED4D" w14:textId="1C5ED6BF">
      <w:pPr>
        <w:numPr>
          <w:ilvl w:val="0"/>
          <w:numId w:val="1"/>
        </w:numPr>
        <w:pBdr>
          <w:top w:val="nil"/>
          <w:left w:val="nil"/>
          <w:bottom w:val="nil"/>
          <w:right w:val="nil"/>
          <w:between w:val="nil"/>
        </w:pBdr>
        <w:jc w:val="center"/>
        <w:rPr>
          <w:color w:val="000000"/>
          <w:sz w:val="20"/>
          <w:szCs w:val="20"/>
        </w:rPr>
      </w:pPr>
      <w:r>
        <w:rPr>
          <w:color w:val="000000"/>
          <w:sz w:val="20"/>
          <w:szCs w:val="20"/>
        </w:rPr>
        <w:t>(menos)</w:t>
      </w:r>
    </w:p>
    <w:p w:rsidR="00D76D7F" w:rsidRDefault="009B62AE" w14:paraId="17186F54" w14:textId="0F69449E">
      <w:pPr>
        <w:jc w:val="center"/>
        <w:rPr>
          <w:sz w:val="20"/>
          <w:szCs w:val="20"/>
        </w:rPr>
      </w:pPr>
      <w:r>
        <w:rPr>
          <w:b/>
          <w:sz w:val="20"/>
          <w:szCs w:val="20"/>
        </w:rPr>
        <w:t>Contorno de cadera</w:t>
      </w:r>
      <w:r>
        <w:rPr>
          <w:sz w:val="20"/>
          <w:szCs w:val="20"/>
        </w:rPr>
        <w:t xml:space="preserve"> </w:t>
      </w:r>
      <w:r w:rsidR="00005CFB">
        <w:rPr>
          <w:sz w:val="20"/>
          <w:szCs w:val="20"/>
        </w:rPr>
        <w:t xml:space="preserve">(medida </w:t>
      </w:r>
      <w:r>
        <w:rPr>
          <w:sz w:val="20"/>
          <w:szCs w:val="20"/>
        </w:rPr>
        <w:t>más protuberante)</w:t>
      </w:r>
    </w:p>
    <w:p w:rsidR="00D76D7F" w:rsidRDefault="009B62AE" w14:paraId="1F73A084" w14:textId="77777777">
      <w:pPr>
        <w:rPr>
          <w:sz w:val="20"/>
          <w:szCs w:val="20"/>
        </w:rPr>
      </w:pPr>
      <w:r>
        <w:rPr>
          <w:sz w:val="20"/>
          <w:szCs w:val="20"/>
        </w:rPr>
        <w:t>Prendas inferiores ajuste por cintura:</w:t>
      </w:r>
    </w:p>
    <w:p w:rsidR="00D76D7F" w:rsidRDefault="009B62AE" w14:paraId="31E1A7DE" w14:textId="2B494A6B">
      <w:pPr>
        <w:jc w:val="center"/>
        <w:rPr>
          <w:sz w:val="20"/>
          <w:szCs w:val="20"/>
        </w:rPr>
      </w:pPr>
      <w:r>
        <w:rPr>
          <w:b/>
          <w:sz w:val="20"/>
          <w:szCs w:val="20"/>
        </w:rPr>
        <w:t>Contorno de cadera</w:t>
      </w:r>
      <w:r>
        <w:rPr>
          <w:sz w:val="20"/>
          <w:szCs w:val="20"/>
        </w:rPr>
        <w:t xml:space="preserve"> (</w:t>
      </w:r>
      <w:r w:rsidR="00256DA4">
        <w:rPr>
          <w:sz w:val="20"/>
          <w:szCs w:val="20"/>
        </w:rPr>
        <w:t>m</w:t>
      </w:r>
      <w:r>
        <w:rPr>
          <w:sz w:val="20"/>
          <w:szCs w:val="20"/>
        </w:rPr>
        <w:t>edida base)</w:t>
      </w:r>
    </w:p>
    <w:p w:rsidR="00D76D7F" w:rsidRDefault="009B62AE" w14:paraId="38F1C72A" w14:textId="076BA4D3">
      <w:pPr>
        <w:numPr>
          <w:ilvl w:val="0"/>
          <w:numId w:val="1"/>
        </w:numPr>
        <w:pBdr>
          <w:top w:val="nil"/>
          <w:left w:val="nil"/>
          <w:bottom w:val="nil"/>
          <w:right w:val="nil"/>
          <w:between w:val="nil"/>
        </w:pBdr>
        <w:jc w:val="center"/>
        <w:rPr>
          <w:color w:val="000000"/>
          <w:sz w:val="20"/>
          <w:szCs w:val="20"/>
        </w:rPr>
      </w:pPr>
      <w:r>
        <w:rPr>
          <w:color w:val="000000"/>
          <w:sz w:val="20"/>
          <w:szCs w:val="20"/>
        </w:rPr>
        <w:t>(</w:t>
      </w:r>
      <w:r w:rsidR="00256DA4">
        <w:rPr>
          <w:color w:val="000000"/>
          <w:sz w:val="20"/>
          <w:szCs w:val="20"/>
        </w:rPr>
        <w:t>m</w:t>
      </w:r>
      <w:r>
        <w:rPr>
          <w:color w:val="000000"/>
          <w:sz w:val="20"/>
          <w:szCs w:val="20"/>
        </w:rPr>
        <w:t>enos)</w:t>
      </w:r>
    </w:p>
    <w:p w:rsidR="00D76D7F" w:rsidRDefault="009B62AE" w14:paraId="2E727618" w14:textId="380319BC">
      <w:pPr>
        <w:jc w:val="center"/>
        <w:rPr>
          <w:sz w:val="20"/>
          <w:szCs w:val="20"/>
        </w:rPr>
      </w:pPr>
      <w:r>
        <w:rPr>
          <w:b/>
          <w:sz w:val="20"/>
          <w:szCs w:val="20"/>
        </w:rPr>
        <w:t>Contorno de cintura</w:t>
      </w:r>
      <w:r>
        <w:rPr>
          <w:sz w:val="20"/>
          <w:szCs w:val="20"/>
        </w:rPr>
        <w:t xml:space="preserve"> (</w:t>
      </w:r>
      <w:r w:rsidR="00256DA4">
        <w:rPr>
          <w:sz w:val="20"/>
          <w:szCs w:val="20"/>
        </w:rPr>
        <w:t>m</w:t>
      </w:r>
      <w:r>
        <w:rPr>
          <w:sz w:val="20"/>
          <w:szCs w:val="20"/>
        </w:rPr>
        <w:t>edida más pequeña ajustar)</w:t>
      </w:r>
    </w:p>
    <w:p w:rsidR="008B2CD8" w:rsidRDefault="008B2CD8" w14:paraId="515D3379" w14:textId="77777777">
      <w:pPr>
        <w:rPr>
          <w:sz w:val="20"/>
          <w:szCs w:val="20"/>
        </w:rPr>
      </w:pPr>
    </w:p>
    <w:p w:rsidR="00C34A77" w:rsidP="008B2CD8" w:rsidRDefault="009B62AE" w14:paraId="48F4A0D2" w14:textId="6058DEB8">
      <w:pPr>
        <w:jc w:val="both"/>
        <w:rPr>
          <w:sz w:val="20"/>
          <w:szCs w:val="20"/>
        </w:rPr>
      </w:pPr>
      <w:r w:rsidRPr="001D558C">
        <w:rPr>
          <w:sz w:val="20"/>
          <w:szCs w:val="20"/>
        </w:rPr>
        <w:t xml:space="preserve">Todos los volúmenes o manejos de pinza dependen del tipo de silueta, </w:t>
      </w:r>
      <w:commentRangeStart w:id="143"/>
      <w:proofErr w:type="spellStart"/>
      <w:r w:rsidRPr="001D558C">
        <w:rPr>
          <w:sz w:val="20"/>
          <w:szCs w:val="20"/>
        </w:rPr>
        <w:t>drop</w:t>
      </w:r>
      <w:proofErr w:type="spellEnd"/>
      <w:commentRangeEnd w:id="143"/>
      <w:r w:rsidRPr="001D558C" w:rsidR="001D558C">
        <w:rPr>
          <w:rStyle w:val="Refdecomentario"/>
        </w:rPr>
        <w:commentReference w:id="143"/>
      </w:r>
      <w:r w:rsidRPr="001D558C">
        <w:rPr>
          <w:sz w:val="20"/>
          <w:szCs w:val="20"/>
        </w:rPr>
        <w:t xml:space="preserve"> o ADN de marca</w:t>
      </w:r>
      <w:r w:rsidRPr="001D558C" w:rsidR="00256DA4">
        <w:rPr>
          <w:sz w:val="20"/>
          <w:szCs w:val="20"/>
        </w:rPr>
        <w:t>, e</w:t>
      </w:r>
      <w:r w:rsidRPr="001D558C" w:rsidR="00C34A77">
        <w:rPr>
          <w:sz w:val="20"/>
          <w:szCs w:val="20"/>
        </w:rPr>
        <w:t xml:space="preserve">s decir, el ancho y profundidad de la pinza se plantea a partir de dicho análisis. </w:t>
      </w:r>
      <w:r w:rsidRPr="001D558C" w:rsidR="008B2CD8">
        <w:rPr>
          <w:sz w:val="20"/>
          <w:szCs w:val="20"/>
        </w:rPr>
        <w:t xml:space="preserve"> </w:t>
      </w:r>
      <w:r w:rsidRPr="001D558C" w:rsidR="00C34A77">
        <w:rPr>
          <w:sz w:val="20"/>
          <w:szCs w:val="20"/>
        </w:rPr>
        <w:t xml:space="preserve">La variedad de cortes </w:t>
      </w:r>
      <w:r w:rsidRPr="001D558C" w:rsidR="00D1268A">
        <w:rPr>
          <w:sz w:val="20"/>
          <w:szCs w:val="20"/>
        </w:rPr>
        <w:t xml:space="preserve">en los patrones hace que realce </w:t>
      </w:r>
      <w:r w:rsidRPr="001D558C" w:rsidR="00C34A77">
        <w:rPr>
          <w:sz w:val="20"/>
          <w:szCs w:val="20"/>
        </w:rPr>
        <w:t xml:space="preserve"> en particular alguna parte del cuerpo o re</w:t>
      </w:r>
      <w:r w:rsidRPr="001D558C" w:rsidR="00E72D12">
        <w:rPr>
          <w:sz w:val="20"/>
          <w:szCs w:val="20"/>
        </w:rPr>
        <w:t>alce</w:t>
      </w:r>
      <w:r w:rsidRPr="001D558C" w:rsidR="00C34A77">
        <w:rPr>
          <w:sz w:val="20"/>
          <w:szCs w:val="20"/>
        </w:rPr>
        <w:t xml:space="preserve"> el contraste de materiales, un corte en la cintura, busto, entre otros, sea en dirección horizontal o vertical</w:t>
      </w:r>
      <w:r w:rsidRPr="001D558C" w:rsidR="00D1268A">
        <w:rPr>
          <w:sz w:val="20"/>
          <w:szCs w:val="20"/>
        </w:rPr>
        <w:t>, mejora la horma de la prenda cuya finalidad es resaltar en mayor medida la estética de las proporciones de la figura femenina.</w:t>
      </w:r>
    </w:p>
    <w:p w:rsidR="001D558C" w:rsidP="008B2CD8" w:rsidRDefault="001D558C" w14:paraId="405FD724" w14:textId="0716CA15">
      <w:pPr>
        <w:jc w:val="both"/>
        <w:rPr>
          <w:sz w:val="20"/>
          <w:szCs w:val="20"/>
        </w:rPr>
      </w:pPr>
      <w:commentRangeStart w:id="144"/>
      <w:r>
        <w:rPr>
          <w:sz w:val="20"/>
          <w:szCs w:val="20"/>
        </w:rPr>
        <w:t>En el siguiente video, se realiza una presentación de dicho proceso.</w:t>
      </w:r>
      <w:commentRangeEnd w:id="144"/>
      <w:r>
        <w:rPr>
          <w:rStyle w:val="Refdecomentario"/>
        </w:rPr>
        <w:commentReference w:id="144"/>
      </w:r>
    </w:p>
    <w:p w:rsidR="008B2CD8" w:rsidRDefault="008B2CD8" w14:paraId="0613822E" w14:textId="77777777">
      <w:pPr>
        <w:ind w:firstLine="284"/>
        <w:rPr>
          <w:i/>
          <w:color w:val="595959"/>
          <w:sz w:val="20"/>
          <w:szCs w:val="20"/>
        </w:rPr>
      </w:pPr>
    </w:p>
    <w:p w:rsidR="00D76D7F" w:rsidRDefault="009B62AE" w14:paraId="60191CC1" w14:textId="3FE234F6">
      <w:pPr>
        <w:ind w:firstLine="284"/>
        <w:rPr>
          <w:i/>
          <w:color w:val="595959"/>
          <w:sz w:val="20"/>
          <w:szCs w:val="20"/>
        </w:rPr>
      </w:pPr>
      <w:commentRangeStart w:id="145"/>
      <w:commentRangeStart w:id="146"/>
      <w:r>
        <w:rPr>
          <w:i/>
          <w:color w:val="595959"/>
          <w:sz w:val="20"/>
          <w:szCs w:val="20"/>
        </w:rPr>
        <w:t xml:space="preserve">Video - </w:t>
      </w:r>
      <w:r w:rsidR="00412F11">
        <w:rPr>
          <w:i/>
          <w:color w:val="595959"/>
          <w:sz w:val="20"/>
          <w:szCs w:val="20"/>
        </w:rPr>
        <w:t>3</w:t>
      </w:r>
      <w:r>
        <w:rPr>
          <w:i/>
          <w:color w:val="595959"/>
          <w:sz w:val="20"/>
          <w:szCs w:val="20"/>
        </w:rPr>
        <w:t>.1.1 Análisis y trazo de sistema de ajuste (</w:t>
      </w:r>
      <w:r w:rsidR="00BA5721">
        <w:rPr>
          <w:i/>
          <w:color w:val="595959"/>
          <w:sz w:val="20"/>
          <w:szCs w:val="20"/>
        </w:rPr>
        <w:t>p</w:t>
      </w:r>
      <w:r>
        <w:rPr>
          <w:i/>
          <w:color w:val="595959"/>
          <w:sz w:val="20"/>
          <w:szCs w:val="20"/>
        </w:rPr>
        <w:t>inzas y cortes)</w:t>
      </w:r>
      <w:commentRangeEnd w:id="145"/>
      <w:r w:rsidR="00686CE4">
        <w:rPr>
          <w:rStyle w:val="Refdecomentario"/>
        </w:rPr>
        <w:commentReference w:id="145"/>
      </w:r>
      <w:commentRangeEnd w:id="146"/>
      <w:r w:rsidR="00552BC3">
        <w:rPr>
          <w:rStyle w:val="Refdecomentario"/>
        </w:rPr>
        <w:commentReference w:id="146"/>
      </w:r>
      <w:r w:rsidR="001D558C">
        <w:rPr>
          <w:i/>
          <w:color w:val="595959"/>
          <w:sz w:val="20"/>
          <w:szCs w:val="20"/>
        </w:rPr>
        <w:t xml:space="preserve"> </w:t>
      </w:r>
      <w:r w:rsidRPr="001D558C" w:rsidR="001D558C">
        <w:rPr>
          <w:i/>
          <w:color w:val="595959"/>
          <w:sz w:val="20"/>
          <w:szCs w:val="20"/>
        </w:rPr>
        <w:t>https://youtu.be/Tq_3F32nynw</w:t>
      </w:r>
    </w:p>
    <w:p w:rsidR="00FB5839" w:rsidRDefault="00FB5839" w14:paraId="2099F7FE" w14:textId="77777777">
      <w:pPr>
        <w:rPr>
          <w:b/>
          <w:sz w:val="20"/>
          <w:szCs w:val="20"/>
        </w:rPr>
      </w:pPr>
    </w:p>
    <w:p w:rsidR="00D76D7F" w:rsidRDefault="0035754C" w14:paraId="10C20F80" w14:textId="63D4FD2A">
      <w:pPr>
        <w:rPr>
          <w:b/>
          <w:sz w:val="20"/>
          <w:szCs w:val="20"/>
        </w:rPr>
      </w:pPr>
      <w:r>
        <w:rPr>
          <w:b/>
          <w:sz w:val="20"/>
          <w:szCs w:val="20"/>
        </w:rPr>
        <w:t>3</w:t>
      </w:r>
      <w:r w:rsidR="009B62AE">
        <w:rPr>
          <w:b/>
          <w:sz w:val="20"/>
          <w:szCs w:val="20"/>
        </w:rPr>
        <w:t>.2 Trazo de blusa femenina</w:t>
      </w:r>
    </w:p>
    <w:p w:rsidR="00D76D7F" w:rsidRDefault="00C74038" w14:paraId="7FD96A8D" w14:textId="190FAF5F">
      <w:pPr>
        <w:rPr>
          <w:sz w:val="20"/>
          <w:szCs w:val="20"/>
        </w:rPr>
      </w:pPr>
      <w:r>
        <w:rPr>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64384" behindDoc="0" locked="0" layoutInCell="1" allowOverlap="1" wp14:anchorId="09C78311" wp14:editId="45A21126">
                <wp:simplePos xmlns:wp="http://schemas.openxmlformats.org/drawingml/2006/wordprocessingDrawing" x="0" y="0"/>
                <wp:positionH xmlns:wp="http://schemas.openxmlformats.org/drawingml/2006/wordprocessingDrawing" relativeFrom="column">
                  <wp:posOffset>-186690</wp:posOffset>
                </wp:positionH>
                <wp:positionV xmlns:wp="http://schemas.openxmlformats.org/drawingml/2006/wordprocessingDrawing" relativeFrom="paragraph">
                  <wp:posOffset>144780</wp:posOffset>
                </wp:positionV>
                <wp:extent cx="6583680" cy="2028825"/>
                <wp:effectExtent l="76200" t="38100" r="83820" b="104775"/>
                <wp:wrapNone xmlns:wp="http://schemas.openxmlformats.org/drawingml/2006/wordprocessingDrawing"/>
                <wp:docPr xmlns:wp="http://schemas.openxmlformats.org/drawingml/2006/wordprocessingDrawing" id="62" name="Rectángulo: esquinas redondeadas 6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6583680" cy="20288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14="http://schemas.microsoft.com/office/drawing/2010/main" xmlns:pic="http://schemas.openxmlformats.org/drawingml/2006/picture" xmlns:a="http://schemas.openxmlformats.org/drawingml/2006/main"/>
        </mc:AlternateContent>
      </w:r>
    </w:p>
    <w:p w:rsidR="00D76D7F" w:rsidP="00FB5839" w:rsidRDefault="009B62AE" w14:paraId="52D9A73F" w14:textId="346F2025">
      <w:pPr>
        <w:jc w:val="both"/>
        <w:rPr>
          <w:color w:val="000000"/>
          <w:sz w:val="20"/>
          <w:szCs w:val="20"/>
        </w:rPr>
      </w:pPr>
      <w:commentRangeStart w:id="147"/>
      <w:r>
        <w:rPr>
          <w:color w:val="000000"/>
          <w:sz w:val="20"/>
          <w:szCs w:val="20"/>
        </w:rPr>
        <w:t>Para el desarrollo de los planos del manual de patronaje SENA siempre se debe partir de las bases o básicos que se han desarrollado en componentes anteriores, con el fin de apropiar el análisis del manual, todo se irá desarrollando dentro del marco de la metodología SENA, en la cual se irán encontrando guías o ejemplos con la implementación de cada uno de los pasos del patronaje.</w:t>
      </w:r>
    </w:p>
    <w:p w:rsidR="00D76D7F" w:rsidP="00FB5839" w:rsidRDefault="00D76D7F" w14:paraId="02F1F7D4" w14:textId="77777777">
      <w:pPr>
        <w:jc w:val="both"/>
        <w:rPr>
          <w:color w:val="000000"/>
          <w:sz w:val="20"/>
          <w:szCs w:val="20"/>
        </w:rPr>
      </w:pPr>
    </w:p>
    <w:p w:rsidR="00D76D7F" w:rsidP="00FB5839" w:rsidRDefault="009B62AE" w14:paraId="17BD2EA0" w14:textId="4F07B522">
      <w:pPr>
        <w:jc w:val="both"/>
        <w:rPr>
          <w:color w:val="000000"/>
          <w:sz w:val="20"/>
          <w:szCs w:val="20"/>
        </w:rPr>
      </w:pPr>
      <w:r>
        <w:rPr>
          <w:color w:val="000000"/>
          <w:sz w:val="20"/>
          <w:szCs w:val="20"/>
        </w:rPr>
        <w:t>Para el trazo de la blusa con almilla con cuello camisero en la página 39 del manual encontrará un plano de referencia, en el plano identificará elementos como desahogos, traslado de pinza correctiva de talle, sistema de cierre y complementos (almillas, bolsillo de parche)</w:t>
      </w:r>
      <w:r w:rsidR="005368D3">
        <w:rPr>
          <w:color w:val="000000"/>
          <w:sz w:val="20"/>
          <w:szCs w:val="20"/>
        </w:rPr>
        <w:t>,</w:t>
      </w:r>
      <w:r>
        <w:rPr>
          <w:color w:val="000000"/>
          <w:sz w:val="20"/>
          <w:szCs w:val="20"/>
        </w:rPr>
        <w:t xml:space="preserve"> este plano es solo una guía o una referencia de cómo se puede implementar la base, no hace referencia a especificaciones o estándares para el trazo de una blusa, debe tener en cuenta que cada prenda, diseño, referencia, dibujo plano, ficha técnica o imagen tiene unas referencias específicas, las cuales van de la mano </w:t>
      </w:r>
      <w:r w:rsidR="002D0A2E">
        <w:rPr>
          <w:color w:val="000000"/>
          <w:sz w:val="20"/>
          <w:szCs w:val="20"/>
        </w:rPr>
        <w:t>con</w:t>
      </w:r>
      <w:r>
        <w:rPr>
          <w:color w:val="000000"/>
          <w:sz w:val="20"/>
          <w:szCs w:val="20"/>
        </w:rPr>
        <w:t xml:space="preserve"> todos los conceptos de diseño o requerimientos que se entregan para producción. </w:t>
      </w:r>
      <w:commentRangeEnd w:id="147"/>
      <w:r w:rsidR="00847697">
        <w:rPr>
          <w:rStyle w:val="Refdecomentario"/>
        </w:rPr>
        <w:commentReference w:id="147"/>
      </w:r>
    </w:p>
    <w:p w:rsidR="001D558C" w:rsidP="00FB5839" w:rsidRDefault="001D558C" w14:paraId="6F059D2F" w14:textId="77777777">
      <w:pPr>
        <w:jc w:val="both"/>
        <w:rPr>
          <w:color w:val="000000"/>
          <w:sz w:val="20"/>
          <w:szCs w:val="20"/>
        </w:rPr>
      </w:pPr>
    </w:p>
    <w:p w:rsidR="00D76D7F" w:rsidRDefault="009B62AE" w14:paraId="4FB262DA" w14:textId="77777777">
      <w:pPr>
        <w:rPr>
          <w:i/>
          <w:color w:val="595959"/>
          <w:sz w:val="20"/>
          <w:szCs w:val="20"/>
        </w:rPr>
      </w:pPr>
      <w:r>
        <w:rPr>
          <w:color w:val="000000"/>
          <w:sz w:val="20"/>
          <w:szCs w:val="20"/>
        </w:rPr>
        <w:tab/>
      </w:r>
      <w:commentRangeStart w:id="148"/>
      <w:commentRangeStart w:id="149"/>
      <w:r>
        <w:rPr>
          <w:i/>
          <w:color w:val="595959"/>
          <w:sz w:val="20"/>
          <w:szCs w:val="20"/>
        </w:rPr>
        <w:t>Imagen</w:t>
      </w:r>
      <w:commentRangeEnd w:id="148"/>
      <w:r w:rsidR="00552BC3">
        <w:rPr>
          <w:rStyle w:val="Refdecomentario"/>
        </w:rPr>
        <w:commentReference w:id="148"/>
      </w:r>
      <w:commentRangeEnd w:id="149"/>
      <w:r w:rsidR="001D558C">
        <w:rPr>
          <w:rStyle w:val="Refdecomentario"/>
        </w:rPr>
        <w:commentReference w:id="149"/>
      </w:r>
      <w:r>
        <w:rPr>
          <w:i/>
          <w:color w:val="595959"/>
          <w:sz w:val="20"/>
          <w:szCs w:val="20"/>
        </w:rPr>
        <w:t xml:space="preserve"> 1</w:t>
      </w:r>
    </w:p>
    <w:p w:rsidR="00FB5839" w:rsidRDefault="00FB5839" w14:paraId="54EEEEC2" w14:textId="77777777">
      <w:pPr>
        <w:rPr>
          <w:color w:val="000000"/>
          <w:sz w:val="20"/>
          <w:szCs w:val="20"/>
        </w:rPr>
      </w:pPr>
    </w:p>
    <w:p w:rsidR="00D76D7F" w:rsidP="00FB5839" w:rsidRDefault="009B62AE" w14:paraId="098734EB" w14:textId="75BCBD3A">
      <w:pPr>
        <w:jc w:val="both"/>
        <w:rPr>
          <w:color w:val="000000"/>
          <w:sz w:val="20"/>
          <w:szCs w:val="20"/>
        </w:rPr>
      </w:pPr>
      <w:r>
        <w:rPr>
          <w:color w:val="000000"/>
          <w:sz w:val="20"/>
          <w:szCs w:val="20"/>
        </w:rPr>
        <w:t>Con el fin de referenciar y contextualizar la implementación, recuerde que, aunque en el manual se identifica un plano separado se sugiere trabajar siempre en plano unido, con el fin de validar medidas como largos o proporciones referenciados en el plano.</w:t>
      </w:r>
    </w:p>
    <w:p w:rsidR="00D76D7F" w:rsidP="00FB5839" w:rsidRDefault="00D76D7F" w14:paraId="2305C82E" w14:textId="77777777">
      <w:pPr>
        <w:jc w:val="both"/>
        <w:rPr>
          <w:color w:val="000000"/>
          <w:sz w:val="20"/>
          <w:szCs w:val="20"/>
        </w:rPr>
      </w:pPr>
    </w:p>
    <w:p w:rsidR="00D76D7F" w:rsidP="00FB5839" w:rsidRDefault="009B62AE" w14:paraId="2FDD5804" w14:textId="33EA59D5">
      <w:pPr>
        <w:jc w:val="both"/>
        <w:rPr>
          <w:sz w:val="20"/>
          <w:szCs w:val="20"/>
        </w:rPr>
      </w:pPr>
      <w:r>
        <w:rPr>
          <w:sz w:val="20"/>
          <w:szCs w:val="20"/>
        </w:rPr>
        <w:t>Para el trazo del plano desde los básicos se debe iniciar trazando una línea de referencia, en el caso de las bases superiores</w:t>
      </w:r>
      <w:r w:rsidR="0024339B">
        <w:rPr>
          <w:sz w:val="20"/>
          <w:szCs w:val="20"/>
        </w:rPr>
        <w:t xml:space="preserve"> </w:t>
      </w:r>
      <w:r>
        <w:rPr>
          <w:sz w:val="20"/>
          <w:szCs w:val="20"/>
        </w:rPr>
        <w:t>se traza una línea de manera horizontal en el papel, sobre la cual quedará alineados o aplomados desde la línea base de construcción</w:t>
      </w:r>
      <w:r w:rsidR="001761D1">
        <w:rPr>
          <w:sz w:val="20"/>
          <w:szCs w:val="20"/>
        </w:rPr>
        <w:t>;</w:t>
      </w:r>
      <w:r>
        <w:rPr>
          <w:sz w:val="20"/>
          <w:szCs w:val="20"/>
        </w:rPr>
        <w:t xml:space="preserve"> en prendas superiores la línea de aplome o línea base será la línea de profundidad de sisa.</w:t>
      </w:r>
      <w:r w:rsidR="001D558C">
        <w:rPr>
          <w:sz w:val="20"/>
          <w:szCs w:val="20"/>
        </w:rPr>
        <w:t xml:space="preserve"> </w:t>
      </w:r>
      <w:commentRangeStart w:id="150"/>
      <w:r w:rsidR="001D558C">
        <w:rPr>
          <w:sz w:val="20"/>
          <w:szCs w:val="20"/>
        </w:rPr>
        <w:t xml:space="preserve">En el video a continuación se presenta dicho proceso: </w:t>
      </w:r>
      <w:commentRangeEnd w:id="150"/>
      <w:r w:rsidR="00E75099">
        <w:rPr>
          <w:rStyle w:val="Refdecomentario"/>
        </w:rPr>
        <w:commentReference w:id="150"/>
      </w:r>
    </w:p>
    <w:p w:rsidR="00FB5839" w:rsidP="001003D4" w:rsidRDefault="009B62AE" w14:paraId="59BEAE31" w14:textId="52AA573E">
      <w:pPr>
        <w:ind w:firstLine="284"/>
        <w:rPr>
          <w:i/>
          <w:color w:val="595959"/>
          <w:sz w:val="20"/>
          <w:szCs w:val="20"/>
        </w:rPr>
      </w:pPr>
      <w:r>
        <w:rPr>
          <w:i/>
          <w:color w:val="595959"/>
          <w:sz w:val="20"/>
          <w:szCs w:val="20"/>
        </w:rPr>
        <w:t xml:space="preserve">Video - </w:t>
      </w:r>
      <w:r w:rsidR="00412F11">
        <w:rPr>
          <w:i/>
          <w:color w:val="595959"/>
          <w:sz w:val="20"/>
          <w:szCs w:val="20"/>
        </w:rPr>
        <w:t>3</w:t>
      </w:r>
      <w:r>
        <w:rPr>
          <w:i/>
          <w:color w:val="595959"/>
          <w:sz w:val="20"/>
          <w:szCs w:val="20"/>
        </w:rPr>
        <w:t xml:space="preserve">.2 Trazo de blusa femenina – </w:t>
      </w:r>
      <w:hyperlink w:history="1" r:id="rId56">
        <w:r w:rsidRPr="00206466" w:rsidR="001003D4">
          <w:rPr>
            <w:rStyle w:val="Hipervnculo"/>
            <w:i/>
            <w:sz w:val="20"/>
            <w:szCs w:val="20"/>
          </w:rPr>
          <w:t>https://youtu.be/euVdaqaTQlY</w:t>
        </w:r>
      </w:hyperlink>
    </w:p>
    <w:p w:rsidR="001003D4" w:rsidP="001003D4" w:rsidRDefault="001003D4" w14:paraId="4F4B325B" w14:textId="77777777">
      <w:pPr>
        <w:ind w:firstLine="284"/>
        <w:rPr>
          <w:sz w:val="20"/>
          <w:szCs w:val="20"/>
        </w:rPr>
      </w:pPr>
    </w:p>
    <w:p w:rsidR="00D1268A" w:rsidP="008B2CD8" w:rsidRDefault="00D1268A" w14:paraId="2EADD106" w14:textId="5F82EEFB">
      <w:pPr>
        <w:jc w:val="both"/>
        <w:rPr>
          <w:sz w:val="20"/>
          <w:szCs w:val="20"/>
        </w:rPr>
      </w:pPr>
      <w:r w:rsidRPr="00D1268A">
        <w:rPr>
          <w:sz w:val="20"/>
          <w:szCs w:val="20"/>
          <w:highlight w:val="yellow"/>
        </w:rPr>
        <w:t>Las blusas femeninas presentan variedad</w:t>
      </w:r>
      <w:r w:rsidR="001761D1">
        <w:rPr>
          <w:sz w:val="20"/>
          <w:szCs w:val="20"/>
          <w:highlight w:val="yellow"/>
        </w:rPr>
        <w:t>,</w:t>
      </w:r>
      <w:r>
        <w:rPr>
          <w:sz w:val="20"/>
          <w:szCs w:val="20"/>
          <w:highlight w:val="yellow"/>
        </w:rPr>
        <w:t xml:space="preserve"> </w:t>
      </w:r>
      <w:r w:rsidRPr="00D1268A">
        <w:rPr>
          <w:sz w:val="20"/>
          <w:szCs w:val="20"/>
          <w:highlight w:val="yellow"/>
        </w:rPr>
        <w:t xml:space="preserve"> igualmente en los sistemas de ajustes se puede eliminar pinzas, crear cortes, además </w:t>
      </w:r>
      <w:r>
        <w:rPr>
          <w:sz w:val="20"/>
          <w:szCs w:val="20"/>
          <w:highlight w:val="yellow"/>
        </w:rPr>
        <w:t xml:space="preserve">diferencias </w:t>
      </w:r>
      <w:r w:rsidRPr="00D1268A">
        <w:rPr>
          <w:sz w:val="20"/>
          <w:szCs w:val="20"/>
          <w:highlight w:val="yellow"/>
        </w:rPr>
        <w:t>en cuellos, largos de manga y puños, y complementos como golas, lo cual aumenta la complejidad en el desarrollo del patronaje</w:t>
      </w:r>
      <w:r w:rsidR="00611007">
        <w:rPr>
          <w:sz w:val="20"/>
          <w:szCs w:val="20"/>
        </w:rPr>
        <w:t xml:space="preserve">. </w:t>
      </w:r>
      <w:r w:rsidR="001761D1">
        <w:rPr>
          <w:sz w:val="20"/>
          <w:szCs w:val="20"/>
          <w:highlight w:val="yellow"/>
        </w:rPr>
        <w:t xml:space="preserve">Al tener </w:t>
      </w:r>
      <w:r w:rsidRPr="00611007" w:rsidR="00611007">
        <w:rPr>
          <w:sz w:val="20"/>
          <w:szCs w:val="20"/>
          <w:highlight w:val="yellow"/>
        </w:rPr>
        <w:t>en cuenta lo anterior</w:t>
      </w:r>
      <w:r w:rsidR="001761D1">
        <w:rPr>
          <w:sz w:val="20"/>
          <w:szCs w:val="20"/>
          <w:highlight w:val="yellow"/>
        </w:rPr>
        <w:t>,</w:t>
      </w:r>
      <w:r w:rsidRPr="00611007" w:rsidR="00611007">
        <w:rPr>
          <w:sz w:val="20"/>
          <w:szCs w:val="20"/>
          <w:highlight w:val="yellow"/>
        </w:rPr>
        <w:t xml:space="preserve"> el patronista debe analizar el material a trabajar para acertar en la aplicación de desahogos.</w:t>
      </w:r>
    </w:p>
    <w:p w:rsidR="00D76D7F" w:rsidRDefault="00D76D7F" w14:paraId="60009D04" w14:textId="77777777">
      <w:pPr>
        <w:rPr>
          <w:sz w:val="20"/>
          <w:szCs w:val="20"/>
        </w:rPr>
      </w:pPr>
    </w:p>
    <w:p w:rsidR="00D76D7F" w:rsidRDefault="0035754C" w14:paraId="12948D3B" w14:textId="390CC31E">
      <w:pPr>
        <w:rPr>
          <w:b/>
          <w:sz w:val="20"/>
          <w:szCs w:val="20"/>
        </w:rPr>
      </w:pPr>
      <w:r>
        <w:rPr>
          <w:b/>
          <w:sz w:val="20"/>
          <w:szCs w:val="20"/>
        </w:rPr>
        <w:t>3</w:t>
      </w:r>
      <w:r w:rsidR="009B62AE">
        <w:rPr>
          <w:b/>
          <w:sz w:val="20"/>
          <w:szCs w:val="20"/>
        </w:rPr>
        <w:t>.3 Trazo de escotes y tipos de cuello</w:t>
      </w:r>
      <w:r w:rsidR="001761D1">
        <w:rPr>
          <w:b/>
          <w:sz w:val="20"/>
          <w:szCs w:val="20"/>
        </w:rPr>
        <w:t>s</w:t>
      </w:r>
    </w:p>
    <w:p w:rsidR="00D76D7F" w:rsidRDefault="00D76D7F" w14:paraId="67FABDB0" w14:textId="77777777">
      <w:pPr>
        <w:rPr>
          <w:sz w:val="20"/>
          <w:szCs w:val="20"/>
        </w:rPr>
      </w:pPr>
    </w:p>
    <w:p w:rsidR="00D76D7F" w:rsidP="00B77105" w:rsidRDefault="009B62AE" w14:paraId="194BFE0E" w14:textId="596C817E">
      <w:pPr>
        <w:jc w:val="both"/>
        <w:rPr>
          <w:sz w:val="20"/>
          <w:szCs w:val="20"/>
        </w:rPr>
      </w:pPr>
      <w:r>
        <w:rPr>
          <w:sz w:val="20"/>
          <w:szCs w:val="20"/>
        </w:rPr>
        <w:t>Cuando se habla de cuellos, lo primero que se debe tener en cuenta es la base y forma de cada escote, es decir</w:t>
      </w:r>
      <w:r w:rsidR="00343B76">
        <w:rPr>
          <w:sz w:val="20"/>
          <w:szCs w:val="20"/>
        </w:rPr>
        <w:t>,</w:t>
      </w:r>
      <w:r>
        <w:rPr>
          <w:sz w:val="20"/>
          <w:szCs w:val="20"/>
        </w:rPr>
        <w:t xml:space="preserve"> si se habla de la parte funcional del cuello, el cuello es una extensión o pieza adicional que se une a un escote, tanto delantero como posterior.</w:t>
      </w:r>
    </w:p>
    <w:p w:rsidR="00D76D7F" w:rsidP="00B77105" w:rsidRDefault="00D76D7F" w14:paraId="135E0EE5" w14:textId="77777777">
      <w:pPr>
        <w:jc w:val="both"/>
        <w:rPr>
          <w:sz w:val="20"/>
          <w:szCs w:val="20"/>
        </w:rPr>
      </w:pPr>
    </w:p>
    <w:p w:rsidR="00D76D7F" w:rsidP="00B77105" w:rsidRDefault="009B62AE" w14:paraId="1A6E1653" w14:textId="32B09B9C">
      <w:pPr>
        <w:jc w:val="both"/>
        <w:rPr>
          <w:sz w:val="20"/>
          <w:szCs w:val="20"/>
        </w:rPr>
      </w:pPr>
      <w:r>
        <w:rPr>
          <w:sz w:val="20"/>
          <w:szCs w:val="20"/>
        </w:rPr>
        <w:t>Los escotes son modificaciones o “desahogos” que se dan desde el básico</w:t>
      </w:r>
      <w:r w:rsidR="00343B76">
        <w:rPr>
          <w:sz w:val="20"/>
          <w:szCs w:val="20"/>
        </w:rPr>
        <w:t>,</w:t>
      </w:r>
      <w:r>
        <w:rPr>
          <w:sz w:val="20"/>
          <w:szCs w:val="20"/>
        </w:rPr>
        <w:t xml:space="preserve"> dependiendo el requerimiento del diseño, los escotes se componen por:</w:t>
      </w:r>
    </w:p>
    <w:p w:rsidR="00D76D7F" w:rsidRDefault="009B62AE" w14:paraId="0C5B2B4C" w14:textId="2C4BD4C5">
      <w:pPr>
        <w:jc w:val="center"/>
        <w:rPr>
          <w:b/>
          <w:sz w:val="20"/>
          <w:szCs w:val="20"/>
        </w:rPr>
      </w:pPr>
      <w:r>
        <w:rPr>
          <w:b/>
          <w:sz w:val="20"/>
          <w:szCs w:val="20"/>
        </w:rPr>
        <w:t xml:space="preserve">Ancho y </w:t>
      </w:r>
      <w:r w:rsidR="00343B76">
        <w:rPr>
          <w:b/>
          <w:sz w:val="20"/>
          <w:szCs w:val="20"/>
        </w:rPr>
        <w:t>l</w:t>
      </w:r>
      <w:r>
        <w:rPr>
          <w:b/>
          <w:sz w:val="20"/>
          <w:szCs w:val="20"/>
        </w:rPr>
        <w:t>argo</w:t>
      </w:r>
    </w:p>
    <w:p w:rsidR="00D76D7F" w:rsidP="00B77105" w:rsidRDefault="009B62AE" w14:paraId="2098BE7B" w14:textId="77777777">
      <w:pPr>
        <w:jc w:val="both"/>
        <w:rPr>
          <w:sz w:val="20"/>
          <w:szCs w:val="20"/>
        </w:rPr>
      </w:pPr>
      <w:r>
        <w:rPr>
          <w:sz w:val="20"/>
          <w:szCs w:val="20"/>
        </w:rPr>
        <w:t>Los anchos son las medidas que se dan por hombro, desde el punto de cuello hombro, hacia el punto de acromio o por el recorrido de hombro.</w:t>
      </w:r>
    </w:p>
    <w:p w:rsidR="00D76D7F" w:rsidRDefault="009B62AE" w14:paraId="1ED02D2F" w14:textId="77777777">
      <w:pPr>
        <w:ind w:firstLine="720"/>
        <w:rPr>
          <w:sz w:val="20"/>
          <w:szCs w:val="20"/>
        </w:rPr>
      </w:pPr>
      <w:commentRangeStart w:id="151"/>
      <w:commentRangeStart w:id="152"/>
      <w:r>
        <w:rPr>
          <w:i/>
          <w:color w:val="595959"/>
          <w:sz w:val="20"/>
          <w:szCs w:val="20"/>
        </w:rPr>
        <w:t>Imagen</w:t>
      </w:r>
      <w:commentRangeEnd w:id="151"/>
      <w:r w:rsidR="00552BC3">
        <w:rPr>
          <w:rStyle w:val="Refdecomentario"/>
        </w:rPr>
        <w:commentReference w:id="151"/>
      </w:r>
      <w:commentRangeEnd w:id="152"/>
      <w:r w:rsidR="004161A4">
        <w:rPr>
          <w:rStyle w:val="Refdecomentario"/>
        </w:rPr>
        <w:commentReference w:id="152"/>
      </w:r>
      <w:r>
        <w:rPr>
          <w:i/>
          <w:color w:val="595959"/>
          <w:sz w:val="20"/>
          <w:szCs w:val="20"/>
        </w:rPr>
        <w:t xml:space="preserve"> 1</w:t>
      </w:r>
    </w:p>
    <w:p w:rsidR="00B77105" w:rsidRDefault="00B77105" w14:paraId="10647A63" w14:textId="77777777">
      <w:pPr>
        <w:rPr>
          <w:sz w:val="20"/>
          <w:szCs w:val="20"/>
        </w:rPr>
      </w:pPr>
    </w:p>
    <w:p w:rsidR="00D76D7F" w:rsidRDefault="009B62AE" w14:paraId="336215E7" w14:textId="3B6EFD54">
      <w:pPr>
        <w:rPr>
          <w:sz w:val="20"/>
          <w:szCs w:val="20"/>
        </w:rPr>
      </w:pPr>
      <w:r>
        <w:rPr>
          <w:sz w:val="20"/>
          <w:szCs w:val="20"/>
        </w:rPr>
        <w:t>Los largos son aquellos que se dan por centros, bien sea centro frente o centro atrás.</w:t>
      </w:r>
    </w:p>
    <w:p w:rsidR="00D76D7F" w:rsidRDefault="009B62AE" w14:paraId="54EF10BD" w14:textId="77777777">
      <w:pPr>
        <w:ind w:firstLine="720"/>
        <w:rPr>
          <w:sz w:val="20"/>
          <w:szCs w:val="20"/>
        </w:rPr>
      </w:pPr>
      <w:commentRangeStart w:id="153"/>
      <w:commentRangeStart w:id="154"/>
      <w:r>
        <w:rPr>
          <w:i/>
          <w:color w:val="595959"/>
          <w:sz w:val="20"/>
          <w:szCs w:val="20"/>
        </w:rPr>
        <w:t>Imagen</w:t>
      </w:r>
      <w:commentRangeEnd w:id="153"/>
      <w:r w:rsidR="00552BC3">
        <w:rPr>
          <w:rStyle w:val="Refdecomentario"/>
        </w:rPr>
        <w:commentReference w:id="153"/>
      </w:r>
      <w:commentRangeEnd w:id="154"/>
      <w:r w:rsidR="004161A4">
        <w:rPr>
          <w:rStyle w:val="Refdecomentario"/>
        </w:rPr>
        <w:commentReference w:id="154"/>
      </w:r>
      <w:r>
        <w:rPr>
          <w:i/>
          <w:color w:val="595959"/>
          <w:sz w:val="20"/>
          <w:szCs w:val="20"/>
        </w:rPr>
        <w:t xml:space="preserve"> 2</w:t>
      </w:r>
    </w:p>
    <w:p w:rsidR="00B77105" w:rsidRDefault="00B77105" w14:paraId="1EFCBD9F" w14:textId="77777777">
      <w:pPr>
        <w:rPr>
          <w:sz w:val="20"/>
          <w:szCs w:val="20"/>
        </w:rPr>
      </w:pPr>
    </w:p>
    <w:p w:rsidR="00D76D7F" w:rsidRDefault="009B62AE" w14:paraId="726209FC" w14:textId="2BF95C6E">
      <w:pPr>
        <w:rPr>
          <w:sz w:val="20"/>
          <w:szCs w:val="20"/>
        </w:rPr>
      </w:pPr>
      <w:r>
        <w:rPr>
          <w:sz w:val="20"/>
          <w:szCs w:val="20"/>
        </w:rPr>
        <w:t>Los escotes reciben el nombre de su forma, es decir</w:t>
      </w:r>
      <w:r w:rsidR="00AA08FE">
        <w:rPr>
          <w:sz w:val="20"/>
          <w:szCs w:val="20"/>
        </w:rPr>
        <w:t>,</w:t>
      </w:r>
      <w:r>
        <w:rPr>
          <w:sz w:val="20"/>
          <w:szCs w:val="20"/>
        </w:rPr>
        <w:t xml:space="preserve"> en el momento en que se une el punto de ancho y el punto del largo en la parte delantera o posterior, se bautiza o asigna el nombre del escote. Algunos nombres son:</w:t>
      </w:r>
    </w:p>
    <w:p w:rsidR="00D76D7F" w:rsidRDefault="009B62AE" w14:paraId="3625F4E5" w14:textId="77777777">
      <w:pPr>
        <w:ind w:firstLine="720"/>
        <w:rPr>
          <w:i/>
          <w:color w:val="595959"/>
          <w:sz w:val="20"/>
          <w:szCs w:val="20"/>
        </w:rPr>
      </w:pPr>
      <w:commentRangeStart w:id="155"/>
      <w:commentRangeStart w:id="156"/>
      <w:r>
        <w:rPr>
          <w:i/>
          <w:color w:val="595959"/>
          <w:sz w:val="20"/>
          <w:szCs w:val="20"/>
        </w:rPr>
        <w:t>Imagen</w:t>
      </w:r>
      <w:commentRangeEnd w:id="155"/>
      <w:r w:rsidR="00947DD3">
        <w:rPr>
          <w:rStyle w:val="Refdecomentario"/>
        </w:rPr>
        <w:commentReference w:id="155"/>
      </w:r>
      <w:commentRangeEnd w:id="156"/>
      <w:r w:rsidR="004161A4">
        <w:rPr>
          <w:rStyle w:val="Refdecomentario"/>
        </w:rPr>
        <w:commentReference w:id="156"/>
      </w:r>
      <w:r>
        <w:rPr>
          <w:i/>
          <w:color w:val="595959"/>
          <w:sz w:val="20"/>
          <w:szCs w:val="20"/>
        </w:rPr>
        <w:t xml:space="preserve"> 3</w:t>
      </w:r>
    </w:p>
    <w:p w:rsidR="004161A4" w:rsidRDefault="004161A4" w14:paraId="4CDCC85D" w14:textId="77777777">
      <w:pPr>
        <w:ind w:firstLine="720"/>
        <w:rPr>
          <w:i/>
          <w:color w:val="595959"/>
          <w:sz w:val="20"/>
          <w:szCs w:val="20"/>
        </w:rPr>
      </w:pPr>
    </w:p>
    <w:p w:rsidR="004161A4" w:rsidRDefault="004161A4" w14:paraId="7D5DE850" w14:textId="4CC0E528">
      <w:pPr>
        <w:ind w:firstLine="720"/>
        <w:rPr>
          <w:sz w:val="20"/>
          <w:szCs w:val="20"/>
        </w:rPr>
      </w:pPr>
      <w:r w:rsidRPr="004161A4">
        <w:rPr>
          <w:noProof/>
          <w:sz w:val="20"/>
          <w:szCs w:val="20"/>
        </w:rPr>
        <w:drawing>
          <wp:inline distT="0" distB="0" distL="0" distR="0" wp14:anchorId="1F23FFEE" wp14:editId="0CBB2DEB">
            <wp:extent cx="6332220" cy="1441450"/>
            <wp:effectExtent l="0" t="0" r="0" b="6350"/>
            <wp:docPr id="23601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2595" name=""/>
                    <pic:cNvPicPr/>
                  </pic:nvPicPr>
                  <pic:blipFill>
                    <a:blip r:embed="rId57"/>
                    <a:stretch>
                      <a:fillRect/>
                    </a:stretch>
                  </pic:blipFill>
                  <pic:spPr>
                    <a:xfrm>
                      <a:off x="0" y="0"/>
                      <a:ext cx="6332220" cy="1441450"/>
                    </a:xfrm>
                    <a:prstGeom prst="rect">
                      <a:avLst/>
                    </a:prstGeom>
                  </pic:spPr>
                </pic:pic>
              </a:graphicData>
            </a:graphic>
          </wp:inline>
        </w:drawing>
      </w:r>
    </w:p>
    <w:p w:rsidR="00D76D7F" w:rsidRDefault="009B62AE" w14:paraId="6930C1D7" w14:textId="77777777">
      <w:pPr>
        <w:ind w:firstLine="720"/>
        <w:jc w:val="center"/>
        <w:rPr>
          <w:sz w:val="20"/>
          <w:szCs w:val="20"/>
        </w:rPr>
      </w:pPr>
      <w:r>
        <w:rPr>
          <w:b/>
          <w:sz w:val="20"/>
          <w:szCs w:val="20"/>
        </w:rPr>
        <w:t xml:space="preserve">Escote cuadrado </w:t>
      </w:r>
      <w:commentRangeStart w:id="157"/>
      <w:commentRangeStart w:id="158"/>
      <w:r>
        <w:rPr>
          <w:i/>
          <w:color w:val="595959"/>
          <w:sz w:val="20"/>
          <w:szCs w:val="20"/>
        </w:rPr>
        <w:t>Imagen</w:t>
      </w:r>
      <w:commentRangeEnd w:id="157"/>
      <w:r w:rsidR="00947DD3">
        <w:rPr>
          <w:rStyle w:val="Refdecomentario"/>
        </w:rPr>
        <w:commentReference w:id="157"/>
      </w:r>
      <w:commentRangeEnd w:id="158"/>
      <w:r w:rsidR="004161A4">
        <w:rPr>
          <w:rStyle w:val="Refdecomentario"/>
        </w:rPr>
        <w:commentReference w:id="158"/>
      </w:r>
      <w:r>
        <w:rPr>
          <w:i/>
          <w:color w:val="595959"/>
          <w:sz w:val="20"/>
          <w:szCs w:val="20"/>
        </w:rPr>
        <w:t xml:space="preserve"> 4</w:t>
      </w:r>
      <w:r>
        <w:rPr>
          <w:b/>
          <w:sz w:val="20"/>
          <w:szCs w:val="20"/>
        </w:rPr>
        <w:t xml:space="preserve">, escote bandeja </w:t>
      </w:r>
      <w:r>
        <w:rPr>
          <w:i/>
          <w:color w:val="595959"/>
          <w:sz w:val="20"/>
          <w:szCs w:val="20"/>
        </w:rPr>
        <w:t>Imagen 5</w:t>
      </w:r>
      <w:r>
        <w:rPr>
          <w:b/>
          <w:sz w:val="20"/>
          <w:szCs w:val="20"/>
        </w:rPr>
        <w:t xml:space="preserve">, escote redondo </w:t>
      </w:r>
      <w:r>
        <w:rPr>
          <w:i/>
          <w:color w:val="595959"/>
          <w:sz w:val="20"/>
          <w:szCs w:val="20"/>
        </w:rPr>
        <w:t>Imagen 6</w:t>
      </w:r>
      <w:r>
        <w:rPr>
          <w:b/>
          <w:sz w:val="20"/>
          <w:szCs w:val="20"/>
        </w:rPr>
        <w:t xml:space="preserve">, escote en “V” </w:t>
      </w:r>
      <w:r>
        <w:rPr>
          <w:i/>
          <w:color w:val="595959"/>
          <w:sz w:val="20"/>
          <w:szCs w:val="20"/>
        </w:rPr>
        <w:t>Imagen 7</w:t>
      </w:r>
      <w:r>
        <w:rPr>
          <w:b/>
          <w:sz w:val="20"/>
          <w:szCs w:val="20"/>
        </w:rPr>
        <w:t xml:space="preserve">, escote en “U” </w:t>
      </w:r>
      <w:r>
        <w:rPr>
          <w:i/>
          <w:color w:val="595959"/>
          <w:sz w:val="20"/>
          <w:szCs w:val="20"/>
        </w:rPr>
        <w:t>Imagen 8</w:t>
      </w:r>
    </w:p>
    <w:p w:rsidR="00D76D7F" w:rsidRDefault="009B62AE" w14:paraId="0E894E58" w14:textId="77777777">
      <w:pPr>
        <w:jc w:val="center"/>
        <w:rPr>
          <w:sz w:val="20"/>
          <w:szCs w:val="20"/>
        </w:rPr>
      </w:pPr>
      <w:r>
        <w:rPr>
          <w:sz w:val="20"/>
          <w:szCs w:val="20"/>
        </w:rPr>
        <w:t>Entre otros</w:t>
      </w:r>
    </w:p>
    <w:p w:rsidR="00B77105" w:rsidRDefault="00B77105" w14:paraId="521968EF" w14:textId="77777777">
      <w:pPr>
        <w:rPr>
          <w:sz w:val="20"/>
          <w:szCs w:val="20"/>
        </w:rPr>
      </w:pPr>
    </w:p>
    <w:p w:rsidR="00D76D7F" w:rsidRDefault="009B62AE" w14:paraId="448F3566" w14:textId="185BA46E">
      <w:pPr>
        <w:rPr>
          <w:sz w:val="20"/>
          <w:szCs w:val="20"/>
        </w:rPr>
      </w:pPr>
      <w:r>
        <w:rPr>
          <w:sz w:val="20"/>
          <w:szCs w:val="20"/>
        </w:rPr>
        <w:t xml:space="preserve">Los nombres de la forma varían </w:t>
      </w:r>
      <w:r w:rsidR="00B77105">
        <w:rPr>
          <w:sz w:val="20"/>
          <w:szCs w:val="20"/>
        </w:rPr>
        <w:t>de acuerdo con el</w:t>
      </w:r>
      <w:r>
        <w:rPr>
          <w:sz w:val="20"/>
          <w:szCs w:val="20"/>
        </w:rPr>
        <w:t xml:space="preserve"> entorno comercial, así que lo más relevante es la parte técnica del funcionamiento o la lógica de </w:t>
      </w:r>
      <w:r w:rsidR="00B77105">
        <w:rPr>
          <w:sz w:val="20"/>
          <w:szCs w:val="20"/>
        </w:rPr>
        <w:t>cómo</w:t>
      </w:r>
      <w:r>
        <w:rPr>
          <w:sz w:val="20"/>
          <w:szCs w:val="20"/>
        </w:rPr>
        <w:t xml:space="preserve"> debe quedar la prenda sobre el cuerpo.</w:t>
      </w:r>
    </w:p>
    <w:p w:rsidR="00D76D7F" w:rsidRDefault="00D76D7F" w14:paraId="45006312" w14:textId="5BC9DB18">
      <w:pPr>
        <w:rPr>
          <w:sz w:val="20"/>
          <w:szCs w:val="20"/>
        </w:rPr>
      </w:pPr>
    </w:p>
    <w:p w:rsidR="00611007" w:rsidP="008B2CD8" w:rsidRDefault="00611007" w14:paraId="69E7109E" w14:textId="6A124E31">
      <w:pPr>
        <w:jc w:val="both"/>
        <w:rPr>
          <w:sz w:val="20"/>
          <w:szCs w:val="20"/>
        </w:rPr>
      </w:pPr>
      <w:commentRangeStart w:id="159"/>
      <w:r w:rsidRPr="00611007">
        <w:rPr>
          <w:sz w:val="20"/>
          <w:szCs w:val="20"/>
          <w:highlight w:val="yellow"/>
        </w:rPr>
        <w:t>Cabe resaltar la importancia del manejo de la profundidad del escote, a su vez coordine con el diseño requerido</w:t>
      </w:r>
      <w:r>
        <w:rPr>
          <w:sz w:val="20"/>
          <w:szCs w:val="20"/>
          <w:highlight w:val="yellow"/>
        </w:rPr>
        <w:t xml:space="preserve"> y no afecte la funcionalidad de la prenda</w:t>
      </w:r>
      <w:r w:rsidRPr="00611007">
        <w:rPr>
          <w:sz w:val="20"/>
          <w:szCs w:val="20"/>
          <w:highlight w:val="yellow"/>
        </w:rPr>
        <w:t xml:space="preserve">. En la confección de los escotes se debe controlar </w:t>
      </w:r>
      <w:r>
        <w:rPr>
          <w:sz w:val="20"/>
          <w:szCs w:val="20"/>
          <w:highlight w:val="yellow"/>
        </w:rPr>
        <w:t>la medida de contorno</w:t>
      </w:r>
      <w:r w:rsidRPr="00611007">
        <w:rPr>
          <w:sz w:val="20"/>
          <w:szCs w:val="20"/>
          <w:highlight w:val="yellow"/>
        </w:rPr>
        <w:t xml:space="preserve">, </w:t>
      </w:r>
      <w:r w:rsidR="00DC3BE0">
        <w:rPr>
          <w:sz w:val="20"/>
          <w:szCs w:val="20"/>
          <w:highlight w:val="yellow"/>
        </w:rPr>
        <w:t xml:space="preserve">en la operación de la máquina </w:t>
      </w:r>
      <w:r w:rsidRPr="00611007">
        <w:rPr>
          <w:sz w:val="20"/>
          <w:szCs w:val="20"/>
          <w:highlight w:val="yellow"/>
        </w:rPr>
        <w:t xml:space="preserve">por el </w:t>
      </w:r>
      <w:r w:rsidRPr="00611007" w:rsidR="00DC3BE0">
        <w:rPr>
          <w:sz w:val="20"/>
          <w:szCs w:val="20"/>
          <w:highlight w:val="yellow"/>
        </w:rPr>
        <w:t>arrastre o</w:t>
      </w:r>
      <w:r w:rsidRPr="00611007">
        <w:rPr>
          <w:sz w:val="20"/>
          <w:szCs w:val="20"/>
          <w:highlight w:val="yellow"/>
        </w:rPr>
        <w:t xml:space="preserve"> la manipulación </w:t>
      </w:r>
      <w:r w:rsidR="00DC3BE0">
        <w:rPr>
          <w:sz w:val="20"/>
          <w:szCs w:val="20"/>
          <w:highlight w:val="yellow"/>
        </w:rPr>
        <w:t xml:space="preserve">generada por </w:t>
      </w:r>
      <w:r w:rsidRPr="00611007">
        <w:rPr>
          <w:sz w:val="20"/>
          <w:szCs w:val="20"/>
          <w:highlight w:val="yellow"/>
        </w:rPr>
        <w:t>el operario. En mención de lo anterior</w:t>
      </w:r>
      <w:r w:rsidR="000076E2">
        <w:rPr>
          <w:sz w:val="20"/>
          <w:szCs w:val="20"/>
          <w:highlight w:val="yellow"/>
        </w:rPr>
        <w:t xml:space="preserve">, </w:t>
      </w:r>
      <w:r w:rsidRPr="00611007">
        <w:rPr>
          <w:sz w:val="20"/>
          <w:szCs w:val="20"/>
          <w:highlight w:val="yellow"/>
        </w:rPr>
        <w:t xml:space="preserve">se debe plantear la mejor opción de pieza para cubrir el orillo del material textil en el escote, como son los falsos y </w:t>
      </w:r>
      <w:r w:rsidR="000076E2">
        <w:rPr>
          <w:sz w:val="20"/>
          <w:szCs w:val="20"/>
          <w:highlight w:val="yellow"/>
        </w:rPr>
        <w:t>el</w:t>
      </w:r>
      <w:r w:rsidRPr="00611007">
        <w:rPr>
          <w:sz w:val="20"/>
          <w:szCs w:val="20"/>
          <w:highlight w:val="yellow"/>
        </w:rPr>
        <w:t xml:space="preserve"> sesgo, además definir el ancho para tener en cuenta en el desarrollo de la operación de confección.</w:t>
      </w:r>
      <w:r w:rsidR="00DC3BE0">
        <w:rPr>
          <w:sz w:val="20"/>
          <w:szCs w:val="20"/>
        </w:rPr>
        <w:t xml:space="preserve"> </w:t>
      </w:r>
      <w:r w:rsidRPr="00DC3BE0" w:rsidR="00DC3BE0">
        <w:rPr>
          <w:sz w:val="20"/>
          <w:szCs w:val="20"/>
          <w:highlight w:val="yellow"/>
        </w:rPr>
        <w:t>Para el uso de falsos se debe analizar y plantear las entretelas acordes con el material textil a confeccionar.</w:t>
      </w:r>
      <w:commentRangeEnd w:id="159"/>
      <w:r w:rsidR="008B2CD8">
        <w:rPr>
          <w:rStyle w:val="Refdecomentario"/>
        </w:rPr>
        <w:commentReference w:id="159"/>
      </w:r>
    </w:p>
    <w:p w:rsidR="00611007" w:rsidRDefault="00611007" w14:paraId="12557D2D" w14:textId="77777777">
      <w:pPr>
        <w:rPr>
          <w:sz w:val="20"/>
          <w:szCs w:val="20"/>
        </w:rPr>
      </w:pPr>
    </w:p>
    <w:p w:rsidR="00D76D7F" w:rsidRDefault="009B62AE" w14:paraId="3AE57B49" w14:textId="20FF4CF5">
      <w:pPr>
        <w:rPr>
          <w:sz w:val="20"/>
          <w:szCs w:val="20"/>
        </w:rPr>
      </w:pPr>
      <w:r>
        <w:rPr>
          <w:sz w:val="20"/>
          <w:szCs w:val="20"/>
        </w:rPr>
        <w:t xml:space="preserve">Para el trazo de cuellos se </w:t>
      </w:r>
      <w:r w:rsidR="000076E2">
        <w:rPr>
          <w:sz w:val="20"/>
          <w:szCs w:val="20"/>
        </w:rPr>
        <w:t xml:space="preserve">va </w:t>
      </w:r>
      <w:r>
        <w:rPr>
          <w:sz w:val="20"/>
          <w:szCs w:val="20"/>
        </w:rPr>
        <w:t>trabajando bajo el contexto funcional y no comercial</w:t>
      </w:r>
      <w:r w:rsidR="000076E2">
        <w:rPr>
          <w:sz w:val="20"/>
          <w:szCs w:val="20"/>
        </w:rPr>
        <w:t>,</w:t>
      </w:r>
      <w:r>
        <w:rPr>
          <w:sz w:val="20"/>
          <w:szCs w:val="20"/>
        </w:rPr>
        <w:t xml:space="preserve"> todos los cuellos en patronaje se dividen en </w:t>
      </w:r>
      <w:r w:rsidR="000076E2">
        <w:rPr>
          <w:sz w:val="20"/>
          <w:szCs w:val="20"/>
        </w:rPr>
        <w:t>tres</w:t>
      </w:r>
      <w:r>
        <w:rPr>
          <w:sz w:val="20"/>
          <w:szCs w:val="20"/>
        </w:rPr>
        <w:t xml:space="preserve"> grandes grupos:</w:t>
      </w:r>
    </w:p>
    <w:p w:rsidR="00D76D7F" w:rsidRDefault="009B62AE" w14:paraId="10B77FE1" w14:textId="1632C259">
      <w:pPr>
        <w:jc w:val="center"/>
        <w:rPr>
          <w:b/>
          <w:sz w:val="20"/>
          <w:szCs w:val="20"/>
        </w:rPr>
      </w:pPr>
      <w:r>
        <w:rPr>
          <w:b/>
          <w:sz w:val="20"/>
          <w:szCs w:val="20"/>
        </w:rPr>
        <w:t xml:space="preserve">Cuellos por </w:t>
      </w:r>
      <w:r w:rsidR="000076E2">
        <w:rPr>
          <w:b/>
          <w:sz w:val="20"/>
          <w:szCs w:val="20"/>
        </w:rPr>
        <w:t>m</w:t>
      </w:r>
      <w:r>
        <w:rPr>
          <w:b/>
          <w:sz w:val="20"/>
          <w:szCs w:val="20"/>
        </w:rPr>
        <w:t xml:space="preserve">edida de contorno – </w:t>
      </w:r>
      <w:r w:rsidR="000076E2">
        <w:rPr>
          <w:b/>
          <w:sz w:val="20"/>
          <w:szCs w:val="20"/>
        </w:rPr>
        <w:t>por unión de hombro – por extensión</w:t>
      </w:r>
    </w:p>
    <w:p w:rsidR="00D76D7F" w:rsidP="004161A4" w:rsidRDefault="00D76D7F" w14:paraId="6AB1A4D7" w14:textId="77777777">
      <w:pPr>
        <w:rPr>
          <w:b/>
          <w:i/>
          <w:sz w:val="20"/>
          <w:szCs w:val="20"/>
        </w:rPr>
      </w:pPr>
    </w:p>
    <w:p w:rsidRPr="004161A4" w:rsidR="004161A4" w:rsidP="004161A4" w:rsidRDefault="004161A4" w14:paraId="708DB69D" w14:textId="194C2967">
      <w:pPr>
        <w:rPr>
          <w:bCs/>
          <w:iCs/>
          <w:sz w:val="20"/>
          <w:szCs w:val="20"/>
        </w:rPr>
      </w:pPr>
      <w:commentRangeStart w:id="160"/>
      <w:r>
        <w:rPr>
          <w:bCs/>
          <w:iCs/>
          <w:sz w:val="20"/>
          <w:szCs w:val="20"/>
        </w:rPr>
        <w:t xml:space="preserve">En el video a continuación se explica de manera detallada cada uno de estos trazos y tipos de cuello: </w:t>
      </w:r>
      <w:commentRangeEnd w:id="160"/>
      <w:r w:rsidR="00C04521">
        <w:rPr>
          <w:rStyle w:val="Refdecomentario"/>
        </w:rPr>
        <w:commentReference w:id="160"/>
      </w:r>
    </w:p>
    <w:p w:rsidR="00D76D7F" w:rsidRDefault="009B62AE" w14:paraId="3C0DBE99" w14:textId="31C2FF1F">
      <w:pPr>
        <w:ind w:firstLine="720"/>
        <w:rPr>
          <w:sz w:val="20"/>
          <w:szCs w:val="20"/>
        </w:rPr>
      </w:pPr>
      <w:r>
        <w:rPr>
          <w:i/>
          <w:color w:val="595959"/>
          <w:sz w:val="20"/>
          <w:szCs w:val="20"/>
        </w:rPr>
        <w:t>Video - 8.3 Trazo de escotes y tipos de cuellos</w:t>
      </w:r>
      <w:r w:rsidR="004161A4">
        <w:rPr>
          <w:i/>
          <w:color w:val="595959"/>
          <w:sz w:val="20"/>
          <w:szCs w:val="20"/>
        </w:rPr>
        <w:t xml:space="preserve"> </w:t>
      </w:r>
      <w:r w:rsidRPr="004161A4" w:rsidR="004161A4">
        <w:rPr>
          <w:i/>
          <w:color w:val="595959"/>
          <w:sz w:val="20"/>
          <w:szCs w:val="20"/>
        </w:rPr>
        <w:t>https://youtu.be/xjSPGOWXJw0</w:t>
      </w:r>
    </w:p>
    <w:p w:rsidR="00D76D7F" w:rsidRDefault="00D76D7F" w14:paraId="7655BC09" w14:textId="77777777">
      <w:pPr>
        <w:rPr>
          <w:b/>
          <w:sz w:val="20"/>
          <w:szCs w:val="20"/>
        </w:rPr>
      </w:pPr>
    </w:p>
    <w:p w:rsidR="00D76D7F" w:rsidRDefault="00893D6B" w14:paraId="521B97E9" w14:textId="25A610BB">
      <w:pPr>
        <w:rPr>
          <w:b/>
          <w:sz w:val="20"/>
          <w:szCs w:val="20"/>
        </w:rPr>
      </w:pPr>
      <w:r>
        <w:rPr>
          <w:b/>
          <w:sz w:val="20"/>
          <w:szCs w:val="20"/>
        </w:rPr>
        <w:t>3</w:t>
      </w:r>
      <w:r w:rsidR="009B62AE">
        <w:rPr>
          <w:b/>
          <w:sz w:val="20"/>
          <w:szCs w:val="20"/>
        </w:rPr>
        <w:t>.4 Trazo de chaqueta tipo sastre</w:t>
      </w:r>
    </w:p>
    <w:p w:rsidR="00D76D7F" w:rsidRDefault="00D76D7F" w14:paraId="079F9C31" w14:textId="77777777">
      <w:pPr>
        <w:rPr>
          <w:color w:val="000000"/>
          <w:sz w:val="20"/>
          <w:szCs w:val="20"/>
        </w:rPr>
      </w:pPr>
    </w:p>
    <w:p w:rsidR="00D76D7F" w:rsidP="00B77105" w:rsidRDefault="009B62AE" w14:paraId="1137AF6A" w14:textId="6EDCA954">
      <w:pPr>
        <w:jc w:val="both"/>
        <w:rPr>
          <w:color w:val="000000"/>
          <w:sz w:val="20"/>
          <w:szCs w:val="20"/>
        </w:rPr>
      </w:pPr>
      <w:commentRangeStart w:id="161"/>
      <w:r>
        <w:rPr>
          <w:color w:val="000000"/>
          <w:sz w:val="20"/>
          <w:szCs w:val="20"/>
        </w:rPr>
        <w:t>Para el desarrollo de los planos del manual de patronaje SENA siempre se debe partir de las bases o básicos que se han desarrollado en componentes anteriores, con el fin de apropiar el análisis del manual, todo se irá desarrollando dentro del marco de la metodología SENA, en la cual se irán encontrando guías o ejemplos con la implementación de cada uno de los pasos del patronaje.</w:t>
      </w:r>
      <w:commentRangeEnd w:id="161"/>
      <w:r w:rsidR="00C04521">
        <w:rPr>
          <w:rStyle w:val="Refdecomentario"/>
        </w:rPr>
        <w:commentReference w:id="161"/>
      </w:r>
    </w:p>
    <w:p w:rsidR="00D76D7F" w:rsidP="00B77105" w:rsidRDefault="00D76D7F" w14:paraId="20511E0C" w14:textId="77777777">
      <w:pPr>
        <w:jc w:val="both"/>
        <w:rPr>
          <w:color w:val="000000"/>
          <w:sz w:val="20"/>
          <w:szCs w:val="20"/>
        </w:rPr>
      </w:pPr>
    </w:p>
    <w:p w:rsidR="00D76D7F" w:rsidP="00B77105" w:rsidRDefault="009B62AE" w14:paraId="62FA7019" w14:textId="45117D8A">
      <w:pPr>
        <w:jc w:val="both"/>
        <w:rPr>
          <w:color w:val="000000"/>
          <w:sz w:val="20"/>
          <w:szCs w:val="20"/>
        </w:rPr>
      </w:pPr>
      <w:r>
        <w:rPr>
          <w:color w:val="000000"/>
          <w:sz w:val="20"/>
          <w:szCs w:val="20"/>
        </w:rPr>
        <w:t xml:space="preserve">Para el trazo de chaqueta cuello sastre en la página 40 del manual encontrará un plano de referencia, en el plano identificará elementos como desahogos, traslado de pinza correctiva de talle, sistema de ajuste (corte francés) sistema de cierre, este plano es solo una guía o una referencia de cómo se puede implementar la base, no hace referencia a especificaciones o estándares para el trazo de una chaqueta tipo sastre o con cuello sastre, debe tener en cuenta que cada prenda, diseño, referencia, dibujo plano, ficha técnica o imagen tiene unas referencias específicas, las cuales van de la mano </w:t>
      </w:r>
      <w:r w:rsidR="00A83C2C">
        <w:rPr>
          <w:color w:val="000000"/>
          <w:sz w:val="20"/>
          <w:szCs w:val="20"/>
        </w:rPr>
        <w:t xml:space="preserve">con </w:t>
      </w:r>
      <w:r>
        <w:rPr>
          <w:color w:val="000000"/>
          <w:sz w:val="20"/>
          <w:szCs w:val="20"/>
        </w:rPr>
        <w:t xml:space="preserve">todos los conceptos de diseño o requerimientos que se entregan para producción. </w:t>
      </w:r>
    </w:p>
    <w:p w:rsidR="008B5DCC" w:rsidRDefault="008B5DCC" w14:paraId="4DBF03D3" w14:textId="612D715D">
      <w:pPr>
        <w:rPr>
          <w:color w:val="000000"/>
          <w:sz w:val="20"/>
          <w:szCs w:val="20"/>
        </w:rPr>
      </w:pPr>
    </w:p>
    <w:p w:rsidR="00B77105" w:rsidRDefault="008B5DCC" w14:paraId="2AC1DE1E" w14:textId="61B4E187">
      <w:pPr>
        <w:rPr>
          <w:i/>
          <w:color w:val="595959"/>
          <w:sz w:val="20"/>
          <w:szCs w:val="20"/>
        </w:rPr>
      </w:pPr>
      <w:commentRangeStart w:id="162"/>
      <w:r>
        <w:rPr>
          <w:color w:val="000000"/>
          <w:sz w:val="20"/>
          <w:szCs w:val="20"/>
        </w:rPr>
        <w:tab/>
      </w:r>
      <w:r w:rsidR="009B62AE">
        <w:rPr>
          <w:i/>
          <w:color w:val="595959"/>
          <w:sz w:val="20"/>
          <w:szCs w:val="20"/>
        </w:rPr>
        <w:t>Imagen 1</w:t>
      </w:r>
      <w:commentRangeEnd w:id="162"/>
      <w:r w:rsidR="00C04521">
        <w:rPr>
          <w:rStyle w:val="Refdecomentario"/>
        </w:rPr>
        <w:commentReference w:id="162"/>
      </w:r>
    </w:p>
    <w:p w:rsidR="00C04521" w:rsidRDefault="00C04521" w14:paraId="627F7208" w14:textId="77777777">
      <w:pPr>
        <w:rPr>
          <w:i/>
          <w:color w:val="595959"/>
          <w:sz w:val="20"/>
          <w:szCs w:val="20"/>
        </w:rPr>
      </w:pPr>
    </w:p>
    <w:p w:rsidRPr="00F522F3" w:rsidR="00F522F3" w:rsidRDefault="00F522F3" w14:paraId="49AB72A4" w14:textId="6025F5EB">
      <w:pPr>
        <w:rPr>
          <w:iCs/>
          <w:color w:val="595959"/>
          <w:sz w:val="20"/>
          <w:szCs w:val="20"/>
        </w:rPr>
      </w:pPr>
      <w:commentRangeStart w:id="163"/>
      <w:r w:rsidRPr="00F522F3">
        <w:rPr>
          <w:iCs/>
          <w:color w:val="595959"/>
          <w:sz w:val="20"/>
          <w:szCs w:val="20"/>
        </w:rPr>
        <w:t>En el siguiente video se presenta el proceso para el trazo de este tipo de chaqueta</w:t>
      </w:r>
      <w:commentRangeEnd w:id="163"/>
      <w:r w:rsidR="000C1103">
        <w:rPr>
          <w:rStyle w:val="Refdecomentario"/>
        </w:rPr>
        <w:commentReference w:id="163"/>
      </w:r>
    </w:p>
    <w:p w:rsidR="00D76D7F" w:rsidRDefault="008B5DCC" w14:paraId="2E23324E" w14:textId="577E7867">
      <w:pPr>
        <w:ind w:firstLine="284"/>
        <w:rPr>
          <w:i/>
          <w:color w:val="595959"/>
          <w:sz w:val="20"/>
          <w:szCs w:val="20"/>
        </w:rPr>
      </w:pPr>
      <w:r>
        <w:rPr>
          <w:i/>
          <w:color w:val="595959"/>
          <w:sz w:val="20"/>
          <w:szCs w:val="20"/>
        </w:rPr>
        <w:tab/>
      </w:r>
      <w:r w:rsidR="009B62AE">
        <w:rPr>
          <w:i/>
          <w:color w:val="595959"/>
          <w:sz w:val="20"/>
          <w:szCs w:val="20"/>
        </w:rPr>
        <w:t xml:space="preserve">Video - Trazo de chaqueta tipo sastre – </w:t>
      </w:r>
      <w:r w:rsidRPr="003E47B9" w:rsidR="003E47B9">
        <w:rPr>
          <w:i/>
          <w:color w:val="595959"/>
          <w:sz w:val="20"/>
          <w:szCs w:val="20"/>
        </w:rPr>
        <w:t>https://youtu.be/B7qyE5ySUII</w:t>
      </w:r>
    </w:p>
    <w:p w:rsidR="00D76D7F" w:rsidRDefault="00D76D7F" w14:paraId="1A4DFC4D" w14:textId="77777777">
      <w:pPr>
        <w:rPr>
          <w:b/>
          <w:sz w:val="20"/>
          <w:szCs w:val="20"/>
        </w:rPr>
      </w:pPr>
    </w:p>
    <w:p w:rsidR="00D76D7F" w:rsidRDefault="00893D6B" w14:paraId="3CD4C434" w14:textId="12FAA1D7">
      <w:pPr>
        <w:rPr>
          <w:b/>
          <w:sz w:val="20"/>
          <w:szCs w:val="20"/>
        </w:rPr>
      </w:pPr>
      <w:r>
        <w:rPr>
          <w:b/>
          <w:sz w:val="20"/>
          <w:szCs w:val="20"/>
        </w:rPr>
        <w:t>3</w:t>
      </w:r>
      <w:r w:rsidR="009B62AE">
        <w:rPr>
          <w:b/>
          <w:sz w:val="20"/>
          <w:szCs w:val="20"/>
        </w:rPr>
        <w:t>.5 Trazo de manga y cabezas de manga</w:t>
      </w:r>
    </w:p>
    <w:p w:rsidR="00D76D7F" w:rsidRDefault="00D76D7F" w14:paraId="4977DB80" w14:textId="77777777">
      <w:pPr>
        <w:rPr>
          <w:b/>
          <w:sz w:val="20"/>
          <w:szCs w:val="20"/>
        </w:rPr>
      </w:pPr>
    </w:p>
    <w:p w:rsidR="00D76D7F" w:rsidRDefault="009B62AE" w14:paraId="162CAAD3" w14:textId="5DA179CD">
      <w:pPr>
        <w:rPr>
          <w:sz w:val="20"/>
          <w:szCs w:val="20"/>
        </w:rPr>
      </w:pPr>
      <w:commentRangeStart w:id="164"/>
      <w:r>
        <w:rPr>
          <w:sz w:val="20"/>
          <w:szCs w:val="20"/>
        </w:rPr>
        <w:t>Cuando se habla de manga, básicamente se entiende o identifica como una pieza circular que cubre el brazo</w:t>
      </w:r>
      <w:r w:rsidR="00BE7A2D">
        <w:rPr>
          <w:sz w:val="20"/>
          <w:szCs w:val="20"/>
        </w:rPr>
        <w:t>;</w:t>
      </w:r>
      <w:r>
        <w:rPr>
          <w:sz w:val="20"/>
          <w:szCs w:val="20"/>
        </w:rPr>
        <w:t xml:space="preserve"> sin embargo, existen diferentes tipos de puntos </w:t>
      </w:r>
      <w:r w:rsidR="00B77105">
        <w:rPr>
          <w:sz w:val="20"/>
          <w:szCs w:val="20"/>
        </w:rPr>
        <w:t>para</w:t>
      </w:r>
      <w:r>
        <w:rPr>
          <w:sz w:val="20"/>
          <w:szCs w:val="20"/>
        </w:rPr>
        <w:t xml:space="preserve"> tener en cuenta:</w:t>
      </w:r>
    </w:p>
    <w:p w:rsidR="00D76D7F" w:rsidRDefault="00D76D7F" w14:paraId="4AA214A7" w14:textId="77777777">
      <w:pPr>
        <w:rPr>
          <w:b/>
          <w:i/>
          <w:sz w:val="20"/>
          <w:szCs w:val="20"/>
        </w:rPr>
      </w:pPr>
    </w:p>
    <w:p w:rsidR="00D76D7F" w:rsidP="00846854" w:rsidRDefault="009B62AE" w14:paraId="46FF26C1" w14:textId="65C431CE">
      <w:pPr>
        <w:jc w:val="both"/>
        <w:rPr>
          <w:sz w:val="20"/>
          <w:szCs w:val="20"/>
        </w:rPr>
      </w:pPr>
      <w:r>
        <w:rPr>
          <w:b/>
          <w:i/>
          <w:sz w:val="20"/>
          <w:szCs w:val="20"/>
        </w:rPr>
        <w:t xml:space="preserve">Largo de </w:t>
      </w:r>
      <w:r w:rsidR="009D14BD">
        <w:rPr>
          <w:b/>
          <w:i/>
          <w:sz w:val="20"/>
          <w:szCs w:val="20"/>
        </w:rPr>
        <w:t>m</w:t>
      </w:r>
      <w:r>
        <w:rPr>
          <w:b/>
          <w:i/>
          <w:sz w:val="20"/>
          <w:szCs w:val="20"/>
        </w:rPr>
        <w:t>anga</w:t>
      </w:r>
      <w:r>
        <w:rPr>
          <w:sz w:val="20"/>
          <w:szCs w:val="20"/>
        </w:rPr>
        <w:t xml:space="preserve">: </w:t>
      </w:r>
      <w:r w:rsidRPr="00CD5C83" w:rsidR="00CD5C83">
        <w:rPr>
          <w:sz w:val="20"/>
          <w:szCs w:val="20"/>
          <w:highlight w:val="yellow"/>
        </w:rPr>
        <w:t>e</w:t>
      </w:r>
      <w:r>
        <w:rPr>
          <w:sz w:val="20"/>
          <w:szCs w:val="20"/>
        </w:rPr>
        <w:t xml:space="preserve">l largo de manga anatómico es aquel que va desde el punto de acromio hasta la muñeca, se debe tener en cuenta </w:t>
      </w:r>
      <w:proofErr w:type="spellStart"/>
      <w:r>
        <w:rPr>
          <w:sz w:val="20"/>
          <w:szCs w:val="20"/>
        </w:rPr>
        <w:t>qu</w:t>
      </w:r>
      <w:proofErr w:type="spellEnd"/>
      <w:r>
        <w:rPr>
          <w:sz w:val="20"/>
          <w:szCs w:val="20"/>
        </w:rPr>
        <w:t>, sin importar el diseño, largo o forma del cuerpo de la manga, siempre se debe partir desde el largo anatómico.</w:t>
      </w:r>
    </w:p>
    <w:p w:rsidR="00D76D7F" w:rsidP="00846854" w:rsidRDefault="00D76D7F" w14:paraId="457E9D05" w14:textId="77777777">
      <w:pPr>
        <w:jc w:val="both"/>
        <w:rPr>
          <w:sz w:val="20"/>
          <w:szCs w:val="20"/>
        </w:rPr>
      </w:pPr>
    </w:p>
    <w:p w:rsidR="00D76D7F" w:rsidP="00846854" w:rsidRDefault="009B62AE" w14:paraId="255A99AA" w14:textId="43487ED1">
      <w:pPr>
        <w:jc w:val="both"/>
        <w:rPr>
          <w:sz w:val="20"/>
          <w:szCs w:val="20"/>
        </w:rPr>
      </w:pPr>
      <w:r>
        <w:rPr>
          <w:b/>
          <w:i/>
          <w:sz w:val="20"/>
          <w:szCs w:val="20"/>
        </w:rPr>
        <w:t xml:space="preserve">Altura o </w:t>
      </w:r>
      <w:r w:rsidR="00C64A86">
        <w:rPr>
          <w:b/>
          <w:i/>
          <w:sz w:val="20"/>
          <w:szCs w:val="20"/>
        </w:rPr>
        <w:t>c</w:t>
      </w:r>
      <w:r>
        <w:rPr>
          <w:b/>
          <w:i/>
          <w:sz w:val="20"/>
          <w:szCs w:val="20"/>
        </w:rPr>
        <w:t xml:space="preserve">abeza de </w:t>
      </w:r>
      <w:r w:rsidR="00C64A86">
        <w:rPr>
          <w:b/>
          <w:i/>
          <w:sz w:val="20"/>
          <w:szCs w:val="20"/>
        </w:rPr>
        <w:t>m</w:t>
      </w:r>
      <w:r>
        <w:rPr>
          <w:b/>
          <w:i/>
          <w:sz w:val="20"/>
          <w:szCs w:val="20"/>
        </w:rPr>
        <w:t>anga</w:t>
      </w:r>
      <w:r>
        <w:rPr>
          <w:sz w:val="20"/>
          <w:szCs w:val="20"/>
        </w:rPr>
        <w:t xml:space="preserve">: </w:t>
      </w:r>
      <w:r w:rsidRPr="00CD5C83" w:rsidR="00CD5C83">
        <w:rPr>
          <w:sz w:val="20"/>
          <w:szCs w:val="20"/>
          <w:highlight w:val="yellow"/>
        </w:rPr>
        <w:t>c</w:t>
      </w:r>
      <w:r>
        <w:rPr>
          <w:sz w:val="20"/>
          <w:szCs w:val="20"/>
        </w:rPr>
        <w:t>uando se habla de cabeza de manga se identifican diferentes tipos de medidas, se puede trabajar con medida de cuadro de tallas, medida deducida o estandarizada.</w:t>
      </w:r>
    </w:p>
    <w:p w:rsidR="00D76D7F" w:rsidP="00846854" w:rsidRDefault="009B62AE" w14:paraId="1FC5E839" w14:textId="64D62EDF">
      <w:pPr>
        <w:jc w:val="both"/>
        <w:rPr>
          <w:sz w:val="20"/>
          <w:szCs w:val="20"/>
        </w:rPr>
      </w:pPr>
      <w:r>
        <w:rPr>
          <w:sz w:val="20"/>
          <w:szCs w:val="20"/>
        </w:rPr>
        <w:t>Se debe tener en cuenta que el largo de manga siempre será el mismo, sin importar qu</w:t>
      </w:r>
      <w:r w:rsidR="00C64A86">
        <w:rPr>
          <w:sz w:val="20"/>
          <w:szCs w:val="20"/>
        </w:rPr>
        <w:t>é</w:t>
      </w:r>
      <w:r>
        <w:rPr>
          <w:sz w:val="20"/>
          <w:szCs w:val="20"/>
        </w:rPr>
        <w:t xml:space="preserve"> tipo de prenda o cabeza de manga se implemente.</w:t>
      </w:r>
    </w:p>
    <w:p w:rsidR="00B77105" w:rsidP="00846854" w:rsidRDefault="00B77105" w14:paraId="5353A8F3" w14:textId="77777777">
      <w:pPr>
        <w:jc w:val="both"/>
        <w:rPr>
          <w:sz w:val="20"/>
          <w:szCs w:val="20"/>
        </w:rPr>
      </w:pPr>
    </w:p>
    <w:p w:rsidR="00D76D7F" w:rsidP="00846854" w:rsidRDefault="009B62AE" w14:paraId="066AA7E8" w14:textId="7B062283">
      <w:pPr>
        <w:rPr>
          <w:sz w:val="20"/>
          <w:szCs w:val="20"/>
        </w:rPr>
      </w:pPr>
      <w:r>
        <w:rPr>
          <w:b/>
          <w:i/>
          <w:sz w:val="20"/>
          <w:szCs w:val="20"/>
        </w:rPr>
        <w:t>Comportamiento de cabeza de manga:</w:t>
      </w:r>
      <w:r w:rsidR="00CD5C83">
        <w:rPr>
          <w:sz w:val="20"/>
          <w:szCs w:val="20"/>
        </w:rPr>
        <w:t xml:space="preserve"> </w:t>
      </w:r>
      <w:r w:rsidRPr="00CD5C83" w:rsidR="00CD5C83">
        <w:rPr>
          <w:sz w:val="20"/>
          <w:szCs w:val="20"/>
          <w:highlight w:val="yellow"/>
        </w:rPr>
        <w:t>e</w:t>
      </w:r>
      <w:r>
        <w:rPr>
          <w:sz w:val="20"/>
          <w:szCs w:val="20"/>
        </w:rPr>
        <w:t xml:space="preserve">ntre </w:t>
      </w:r>
      <w:r>
        <w:rPr>
          <w:b/>
          <w:i/>
          <w:sz w:val="20"/>
          <w:szCs w:val="20"/>
        </w:rPr>
        <w:t>más larga</w:t>
      </w:r>
      <w:r>
        <w:rPr>
          <w:sz w:val="20"/>
          <w:szCs w:val="20"/>
        </w:rPr>
        <w:t xml:space="preserve"> sea la altura de cabeza de manga otorgará menor movimiento sobre el cuerpo = </w:t>
      </w:r>
      <w:r w:rsidR="00C64A86">
        <w:rPr>
          <w:sz w:val="20"/>
          <w:szCs w:val="20"/>
        </w:rPr>
        <w:t>i</w:t>
      </w:r>
      <w:r>
        <w:rPr>
          <w:sz w:val="20"/>
          <w:szCs w:val="20"/>
        </w:rPr>
        <w:t>ncomodidad, pero mayor estructura, esta descripción corresponde a las prendas que van ajustadas o con la horma del cuerpo.</w:t>
      </w:r>
    </w:p>
    <w:p w:rsidR="00B77105" w:rsidP="00846854" w:rsidRDefault="00B77105" w14:paraId="54A6227B" w14:textId="77777777">
      <w:pPr>
        <w:jc w:val="both"/>
        <w:rPr>
          <w:sz w:val="20"/>
          <w:szCs w:val="20"/>
        </w:rPr>
      </w:pPr>
    </w:p>
    <w:p w:rsidR="00D76D7F" w:rsidP="00846854" w:rsidRDefault="009B62AE" w14:paraId="44B8108D" w14:textId="1ED99484">
      <w:pPr>
        <w:jc w:val="both"/>
        <w:rPr>
          <w:sz w:val="20"/>
          <w:szCs w:val="20"/>
        </w:rPr>
      </w:pPr>
      <w:r>
        <w:rPr>
          <w:sz w:val="20"/>
          <w:szCs w:val="20"/>
        </w:rPr>
        <w:t xml:space="preserve">Entre </w:t>
      </w:r>
      <w:r>
        <w:rPr>
          <w:b/>
          <w:i/>
          <w:sz w:val="20"/>
          <w:szCs w:val="20"/>
        </w:rPr>
        <w:t>más corta</w:t>
      </w:r>
      <w:r>
        <w:rPr>
          <w:sz w:val="20"/>
          <w:szCs w:val="20"/>
        </w:rPr>
        <w:t xml:space="preserve"> sea la altura de cabeza de mang</w:t>
      </w:r>
      <w:r w:rsidR="00C64A86">
        <w:rPr>
          <w:sz w:val="20"/>
          <w:szCs w:val="20"/>
        </w:rPr>
        <w:t>a</w:t>
      </w:r>
      <w:r>
        <w:rPr>
          <w:sz w:val="20"/>
          <w:szCs w:val="20"/>
        </w:rPr>
        <w:t xml:space="preserve"> otorgará mayor movimiento sobre el cuerpo = </w:t>
      </w:r>
      <w:r w:rsidR="007D41BE">
        <w:rPr>
          <w:sz w:val="20"/>
          <w:szCs w:val="20"/>
        </w:rPr>
        <w:t>c</w:t>
      </w:r>
      <w:r>
        <w:rPr>
          <w:sz w:val="20"/>
          <w:szCs w:val="20"/>
        </w:rPr>
        <w:t>omodidad, pero menor estructura, esta descripción corresponde a las prendas que van holgadas o desestructuradas sobre el cuerpo.</w:t>
      </w:r>
    </w:p>
    <w:p w:rsidR="00B77105" w:rsidRDefault="00B77105" w14:paraId="19399801" w14:textId="77777777">
      <w:pPr>
        <w:rPr>
          <w:sz w:val="20"/>
          <w:szCs w:val="20"/>
        </w:rPr>
      </w:pPr>
    </w:p>
    <w:p w:rsidR="00D76D7F" w:rsidRDefault="009B62AE" w14:paraId="645FBD93" w14:textId="537FEDCA">
      <w:pPr>
        <w:rPr>
          <w:sz w:val="20"/>
          <w:szCs w:val="20"/>
        </w:rPr>
      </w:pPr>
      <w:r>
        <w:rPr>
          <w:sz w:val="20"/>
          <w:szCs w:val="20"/>
        </w:rPr>
        <w:t>Básicamente si está descripción se divide o se categoriza en prendas de vestir se estaría diciendo qu</w:t>
      </w:r>
      <w:r w:rsidR="007D41BE">
        <w:rPr>
          <w:sz w:val="20"/>
          <w:szCs w:val="20"/>
        </w:rPr>
        <w:t>e</w:t>
      </w:r>
      <w:r>
        <w:rPr>
          <w:sz w:val="20"/>
          <w:szCs w:val="20"/>
        </w:rPr>
        <w:t>:</w:t>
      </w:r>
    </w:p>
    <w:p w:rsidR="00D76D7F" w:rsidRDefault="009B62AE" w14:paraId="47F88DC3" w14:textId="76872702">
      <w:pPr>
        <w:jc w:val="center"/>
        <w:rPr>
          <w:sz w:val="20"/>
          <w:szCs w:val="20"/>
        </w:rPr>
      </w:pPr>
      <w:r>
        <w:rPr>
          <w:sz w:val="20"/>
          <w:szCs w:val="20"/>
        </w:rPr>
        <w:t xml:space="preserve">Entre más corta sea la cabeza de manga, corresponde a prendas </w:t>
      </w:r>
      <w:r w:rsidR="0061231E">
        <w:rPr>
          <w:b/>
          <w:sz w:val="20"/>
          <w:szCs w:val="20"/>
        </w:rPr>
        <w:t>deportivas</w:t>
      </w:r>
    </w:p>
    <w:p w:rsidR="00D76D7F" w:rsidRDefault="009B62AE" w14:paraId="2563581E" w14:textId="596F349F">
      <w:pPr>
        <w:jc w:val="center"/>
        <w:rPr>
          <w:sz w:val="20"/>
          <w:szCs w:val="20"/>
        </w:rPr>
      </w:pPr>
      <w:r>
        <w:rPr>
          <w:sz w:val="20"/>
          <w:szCs w:val="20"/>
        </w:rPr>
        <w:t xml:space="preserve">Entre más larga sea la cabeza de manga, corresponde a prendas </w:t>
      </w:r>
      <w:r w:rsidR="0061231E">
        <w:rPr>
          <w:b/>
          <w:sz w:val="20"/>
          <w:szCs w:val="20"/>
        </w:rPr>
        <w:t>formales</w:t>
      </w:r>
    </w:p>
    <w:p w:rsidR="00D76D7F" w:rsidRDefault="009B62AE" w14:paraId="6F384E6A" w14:textId="06F83133">
      <w:pPr>
        <w:jc w:val="center"/>
        <w:rPr>
          <w:sz w:val="20"/>
          <w:szCs w:val="20"/>
        </w:rPr>
      </w:pPr>
      <w:r>
        <w:rPr>
          <w:sz w:val="20"/>
          <w:szCs w:val="20"/>
        </w:rPr>
        <w:t xml:space="preserve">Un punto intermedio entre las dos anteriores, corresponde a prendas </w:t>
      </w:r>
      <w:r w:rsidR="0061231E">
        <w:rPr>
          <w:b/>
          <w:sz w:val="20"/>
          <w:szCs w:val="20"/>
        </w:rPr>
        <w:t>casuales</w:t>
      </w:r>
    </w:p>
    <w:p w:rsidR="00D76D7F" w:rsidRDefault="009B62AE" w14:paraId="5E251857" w14:textId="77777777">
      <w:pPr>
        <w:ind w:firstLine="720"/>
        <w:rPr>
          <w:i/>
          <w:color w:val="595959"/>
          <w:sz w:val="20"/>
          <w:szCs w:val="20"/>
        </w:rPr>
      </w:pPr>
      <w:r>
        <w:rPr>
          <w:i/>
          <w:color w:val="595959"/>
          <w:sz w:val="20"/>
          <w:szCs w:val="20"/>
        </w:rPr>
        <w:t>Imagen 1</w:t>
      </w:r>
    </w:p>
    <w:p w:rsidR="00D76D7F" w:rsidRDefault="00D76D7F" w14:paraId="5023A7BB" w14:textId="77777777">
      <w:pPr>
        <w:rPr>
          <w:i/>
          <w:sz w:val="20"/>
          <w:szCs w:val="20"/>
          <w:u w:val="single"/>
        </w:rPr>
      </w:pPr>
    </w:p>
    <w:p w:rsidR="00D76D7F" w:rsidP="00B77105" w:rsidRDefault="009B62AE" w14:paraId="02E6A0E1" w14:textId="6057B3F9">
      <w:pPr>
        <w:jc w:val="both"/>
        <w:rPr>
          <w:sz w:val="20"/>
          <w:szCs w:val="20"/>
        </w:rPr>
      </w:pPr>
      <w:r>
        <w:rPr>
          <w:i/>
          <w:sz w:val="20"/>
          <w:szCs w:val="20"/>
          <w:u w:val="single"/>
        </w:rPr>
        <w:t>Cabeza de manga por cuadro de tallas</w:t>
      </w:r>
      <w:r>
        <w:rPr>
          <w:sz w:val="20"/>
          <w:szCs w:val="20"/>
        </w:rPr>
        <w:t xml:space="preserve">: </w:t>
      </w:r>
      <w:r w:rsidRPr="00CD5C83" w:rsidR="00CD5C83">
        <w:rPr>
          <w:sz w:val="20"/>
          <w:szCs w:val="20"/>
          <w:highlight w:val="yellow"/>
        </w:rPr>
        <w:t>l</w:t>
      </w:r>
      <w:r>
        <w:rPr>
          <w:sz w:val="20"/>
          <w:szCs w:val="20"/>
        </w:rPr>
        <w:t xml:space="preserve">as cabezas de manga de los cuadros de tallas suelen ser categorizadas para prendas casuales, la medida se identifica en el cuadro de tallas, este tipo de cabeza de manga es estandarizada, no se tiene en cuenta el comportamiento sobre el cuerpo y según el tipo de prenda. </w:t>
      </w:r>
    </w:p>
    <w:p w:rsidR="00D76D7F" w:rsidRDefault="009B62AE" w14:paraId="64B69973" w14:textId="77777777">
      <w:pPr>
        <w:ind w:firstLine="720"/>
        <w:rPr>
          <w:sz w:val="20"/>
          <w:szCs w:val="20"/>
        </w:rPr>
      </w:pPr>
      <w:r>
        <w:rPr>
          <w:i/>
          <w:color w:val="595959"/>
          <w:sz w:val="20"/>
          <w:szCs w:val="20"/>
        </w:rPr>
        <w:t>Imagen 2</w:t>
      </w:r>
    </w:p>
    <w:p w:rsidR="00B77105" w:rsidP="00B77105" w:rsidRDefault="00B77105" w14:paraId="69D4F785" w14:textId="77777777">
      <w:pPr>
        <w:jc w:val="both"/>
        <w:rPr>
          <w:i/>
          <w:sz w:val="20"/>
          <w:szCs w:val="20"/>
          <w:u w:val="single"/>
        </w:rPr>
      </w:pPr>
    </w:p>
    <w:p w:rsidR="00D76D7F" w:rsidP="00B77105" w:rsidRDefault="009B62AE" w14:paraId="4C29B615" w14:textId="2588397D">
      <w:pPr>
        <w:jc w:val="both"/>
        <w:rPr>
          <w:sz w:val="20"/>
          <w:szCs w:val="20"/>
        </w:rPr>
      </w:pPr>
      <w:r>
        <w:rPr>
          <w:i/>
          <w:sz w:val="20"/>
          <w:szCs w:val="20"/>
          <w:u w:val="single"/>
        </w:rPr>
        <w:t>Cabeza de manga por medida deducida</w:t>
      </w:r>
      <w:r>
        <w:rPr>
          <w:sz w:val="20"/>
          <w:szCs w:val="20"/>
        </w:rPr>
        <w:t xml:space="preserve">: </w:t>
      </w:r>
      <w:r w:rsidRPr="00CD5C83" w:rsidR="00CD5C83">
        <w:rPr>
          <w:sz w:val="20"/>
          <w:szCs w:val="20"/>
          <w:highlight w:val="yellow"/>
        </w:rPr>
        <w:t>l</w:t>
      </w:r>
      <w:r>
        <w:rPr>
          <w:sz w:val="20"/>
          <w:szCs w:val="20"/>
        </w:rPr>
        <w:t>as cabezas de manga por medida deducida</w:t>
      </w:r>
      <w:r w:rsidR="00515D17">
        <w:rPr>
          <w:sz w:val="20"/>
          <w:szCs w:val="20"/>
        </w:rPr>
        <w:t xml:space="preserve"> </w:t>
      </w:r>
      <w:r>
        <w:rPr>
          <w:sz w:val="20"/>
          <w:szCs w:val="20"/>
        </w:rPr>
        <w:t>sale</w:t>
      </w:r>
      <w:r w:rsidR="00515D17">
        <w:rPr>
          <w:sz w:val="20"/>
          <w:szCs w:val="20"/>
        </w:rPr>
        <w:t>n</w:t>
      </w:r>
      <w:r>
        <w:rPr>
          <w:sz w:val="20"/>
          <w:szCs w:val="20"/>
        </w:rPr>
        <w:t xml:space="preserve"> según el tipo de plano y línea que se trabaja, es decir</w:t>
      </w:r>
      <w:r w:rsidR="00515D17">
        <w:rPr>
          <w:sz w:val="20"/>
          <w:szCs w:val="20"/>
        </w:rPr>
        <w:t>,</w:t>
      </w:r>
      <w:r>
        <w:rPr>
          <w:sz w:val="20"/>
          <w:szCs w:val="20"/>
        </w:rPr>
        <w:t xml:space="preserve"> que cada vez que se esté trazando un plano, sobre ese plano con la medida de recorrido de sisa delantera y sisa posterior se identifica la cabeza de manga, la sumatoria de esas dos medidas son divididas </w:t>
      </w:r>
      <w:r w:rsidR="00B77105">
        <w:rPr>
          <w:sz w:val="20"/>
          <w:szCs w:val="20"/>
        </w:rPr>
        <w:t>de acuerdo con el</w:t>
      </w:r>
      <w:r>
        <w:rPr>
          <w:sz w:val="20"/>
          <w:szCs w:val="20"/>
        </w:rPr>
        <w:t xml:space="preserve"> tipo de prenda</w:t>
      </w:r>
      <w:r w:rsidR="006E7A39">
        <w:rPr>
          <w:sz w:val="20"/>
          <w:szCs w:val="20"/>
        </w:rPr>
        <w:t xml:space="preserve"> </w:t>
      </w:r>
      <w:r>
        <w:rPr>
          <w:sz w:val="20"/>
          <w:szCs w:val="20"/>
        </w:rPr>
        <w:t xml:space="preserve">para identificar la cabeza de manga. </w:t>
      </w:r>
    </w:p>
    <w:p w:rsidR="00D76D7F" w:rsidRDefault="009B62AE" w14:paraId="773B2449" w14:textId="3E78205E">
      <w:pPr>
        <w:jc w:val="center"/>
        <w:rPr>
          <w:b/>
          <w:i/>
          <w:sz w:val="20"/>
          <w:szCs w:val="20"/>
        </w:rPr>
      </w:pPr>
      <w:r>
        <w:rPr>
          <w:sz w:val="20"/>
          <w:szCs w:val="20"/>
        </w:rPr>
        <w:t xml:space="preserve">Cabeza de manga deportiva = </w:t>
      </w:r>
      <w:r w:rsidR="00CC1C01">
        <w:rPr>
          <w:b/>
          <w:i/>
          <w:sz w:val="20"/>
          <w:szCs w:val="20"/>
        </w:rPr>
        <w:t xml:space="preserve">sisa delantera + sisa </w:t>
      </w:r>
      <w:r>
        <w:rPr>
          <w:b/>
          <w:i/>
          <w:sz w:val="20"/>
          <w:szCs w:val="20"/>
        </w:rPr>
        <w:t xml:space="preserve">posterior / </w:t>
      </w:r>
      <w:r>
        <w:rPr>
          <w:b/>
          <w:i/>
          <w:sz w:val="20"/>
          <w:szCs w:val="20"/>
          <w:u w:val="single"/>
        </w:rPr>
        <w:t>5</w:t>
      </w:r>
    </w:p>
    <w:p w:rsidR="00D76D7F" w:rsidRDefault="009B62AE" w14:paraId="32EBEA80" w14:textId="06C8F746">
      <w:pPr>
        <w:jc w:val="center"/>
        <w:rPr>
          <w:sz w:val="20"/>
          <w:szCs w:val="20"/>
        </w:rPr>
      </w:pPr>
      <w:r>
        <w:rPr>
          <w:sz w:val="20"/>
          <w:szCs w:val="20"/>
        </w:rPr>
        <w:t xml:space="preserve">Cabeza de manga </w:t>
      </w:r>
      <w:r w:rsidR="00CC1C01">
        <w:rPr>
          <w:sz w:val="20"/>
          <w:szCs w:val="20"/>
        </w:rPr>
        <w:t>c</w:t>
      </w:r>
      <w:r>
        <w:rPr>
          <w:sz w:val="20"/>
          <w:szCs w:val="20"/>
        </w:rPr>
        <w:t xml:space="preserve">asual = </w:t>
      </w:r>
      <w:r w:rsidR="00CC1C01">
        <w:rPr>
          <w:b/>
          <w:i/>
          <w:sz w:val="20"/>
          <w:szCs w:val="20"/>
        </w:rPr>
        <w:t xml:space="preserve">sisa delantera + sisa </w:t>
      </w:r>
      <w:r>
        <w:rPr>
          <w:b/>
          <w:i/>
          <w:sz w:val="20"/>
          <w:szCs w:val="20"/>
        </w:rPr>
        <w:t xml:space="preserve">posterior / </w:t>
      </w:r>
      <w:r>
        <w:rPr>
          <w:b/>
          <w:i/>
          <w:sz w:val="20"/>
          <w:szCs w:val="20"/>
          <w:u w:val="single"/>
        </w:rPr>
        <w:t>4</w:t>
      </w:r>
    </w:p>
    <w:p w:rsidR="00D76D7F" w:rsidRDefault="009B62AE" w14:paraId="1F8FEC38" w14:textId="637B0EFB">
      <w:pPr>
        <w:jc w:val="center"/>
        <w:rPr>
          <w:sz w:val="20"/>
          <w:szCs w:val="20"/>
        </w:rPr>
      </w:pPr>
      <w:r>
        <w:rPr>
          <w:sz w:val="20"/>
          <w:szCs w:val="20"/>
        </w:rPr>
        <w:t xml:space="preserve">Cabeza de manga </w:t>
      </w:r>
      <w:r w:rsidR="00CC1C01">
        <w:rPr>
          <w:sz w:val="20"/>
          <w:szCs w:val="20"/>
        </w:rPr>
        <w:t xml:space="preserve">sastre o formal = </w:t>
      </w:r>
      <w:r w:rsidR="00CC1C01">
        <w:rPr>
          <w:b/>
          <w:i/>
          <w:sz w:val="20"/>
          <w:szCs w:val="20"/>
        </w:rPr>
        <w:t xml:space="preserve">sisa delantera + sisa </w:t>
      </w:r>
      <w:r>
        <w:rPr>
          <w:b/>
          <w:i/>
          <w:sz w:val="20"/>
          <w:szCs w:val="20"/>
        </w:rPr>
        <w:t xml:space="preserve">posterior / </w:t>
      </w:r>
      <w:r>
        <w:rPr>
          <w:b/>
          <w:i/>
          <w:sz w:val="20"/>
          <w:szCs w:val="20"/>
          <w:u w:val="single"/>
        </w:rPr>
        <w:t>3</w:t>
      </w:r>
    </w:p>
    <w:p w:rsidR="00B77105" w:rsidP="00B77105" w:rsidRDefault="00B77105" w14:paraId="73051B9E" w14:textId="77777777">
      <w:pPr>
        <w:jc w:val="both"/>
        <w:rPr>
          <w:i/>
          <w:sz w:val="20"/>
          <w:szCs w:val="20"/>
          <w:u w:val="single"/>
        </w:rPr>
      </w:pPr>
    </w:p>
    <w:p w:rsidR="00D76D7F" w:rsidP="00B77105" w:rsidRDefault="009B62AE" w14:paraId="6F65F144" w14:textId="3EAE59E2">
      <w:pPr>
        <w:jc w:val="both"/>
        <w:rPr>
          <w:sz w:val="20"/>
          <w:szCs w:val="20"/>
        </w:rPr>
      </w:pPr>
      <w:r>
        <w:rPr>
          <w:i/>
          <w:sz w:val="20"/>
          <w:szCs w:val="20"/>
          <w:u w:val="single"/>
        </w:rPr>
        <w:t>Cabeza de manga estandarizada</w:t>
      </w:r>
      <w:r>
        <w:rPr>
          <w:sz w:val="20"/>
          <w:szCs w:val="20"/>
        </w:rPr>
        <w:t xml:space="preserve">: </w:t>
      </w:r>
      <w:r w:rsidR="003530F8">
        <w:rPr>
          <w:sz w:val="20"/>
          <w:szCs w:val="20"/>
        </w:rPr>
        <w:t>l</w:t>
      </w:r>
      <w:r>
        <w:rPr>
          <w:sz w:val="20"/>
          <w:szCs w:val="20"/>
        </w:rPr>
        <w:t>as cabezas de manga estandarizadas suelen ser medidas que, sin explicación alguna, son entregadas para el desarrollo de las prendas.</w:t>
      </w:r>
      <w:commentRangeEnd w:id="164"/>
      <w:r w:rsidR="003D18C7">
        <w:rPr>
          <w:rStyle w:val="Refdecomentario"/>
        </w:rPr>
        <w:commentReference w:id="164"/>
      </w:r>
    </w:p>
    <w:p w:rsidR="00D76D7F" w:rsidRDefault="00D76D7F" w14:paraId="34E59E23" w14:textId="77777777">
      <w:pPr>
        <w:rPr>
          <w:sz w:val="20"/>
          <w:szCs w:val="20"/>
        </w:rPr>
      </w:pPr>
    </w:p>
    <w:p w:rsidR="00D76D7F" w:rsidP="00B77105" w:rsidRDefault="009B62AE" w14:paraId="67F075DC" w14:textId="4038451A">
      <w:pPr>
        <w:jc w:val="both"/>
        <w:rPr>
          <w:sz w:val="20"/>
          <w:szCs w:val="20"/>
        </w:rPr>
      </w:pPr>
      <w:commentRangeStart w:id="165"/>
      <w:r>
        <w:rPr>
          <w:sz w:val="20"/>
          <w:szCs w:val="20"/>
        </w:rPr>
        <w:t>Para el desarrollo, trazo o marcación de cabeza de manga existen infinidad de formas, f</w:t>
      </w:r>
      <w:r w:rsidR="003530F8">
        <w:rPr>
          <w:sz w:val="20"/>
          <w:szCs w:val="20"/>
        </w:rPr>
        <w:t>ó</w:t>
      </w:r>
      <w:r>
        <w:rPr>
          <w:sz w:val="20"/>
          <w:szCs w:val="20"/>
        </w:rPr>
        <w:t>rmulas o metodologías</w:t>
      </w:r>
      <w:r w:rsidR="003530F8">
        <w:rPr>
          <w:sz w:val="20"/>
          <w:szCs w:val="20"/>
        </w:rPr>
        <w:t>;</w:t>
      </w:r>
      <w:r>
        <w:rPr>
          <w:sz w:val="20"/>
          <w:szCs w:val="20"/>
        </w:rPr>
        <w:t xml:space="preserve"> sin embargo, la clasificación anterior hace referencia a lo que se trabaja en el manual, en cualquier línea. Sin importar el tipo de línea es importante que tenga en cuenta siempre la lógica del comportamiento de las cabezas de manga, según tipo de prenda.</w:t>
      </w:r>
      <w:commentRangeEnd w:id="165"/>
      <w:r w:rsidR="001A233B">
        <w:rPr>
          <w:rStyle w:val="Refdecomentario"/>
        </w:rPr>
        <w:commentReference w:id="165"/>
      </w:r>
    </w:p>
    <w:p w:rsidR="00D76D7F" w:rsidRDefault="00D76D7F" w14:paraId="0EE66E43" w14:textId="77777777">
      <w:pPr>
        <w:rPr>
          <w:sz w:val="20"/>
          <w:szCs w:val="20"/>
        </w:rPr>
      </w:pPr>
    </w:p>
    <w:p w:rsidR="000E76EF" w:rsidP="00B77105" w:rsidRDefault="009B62AE" w14:paraId="394693F3" w14:textId="77777777">
      <w:pPr>
        <w:rPr>
          <w:sz w:val="20"/>
          <w:szCs w:val="20"/>
        </w:rPr>
      </w:pPr>
      <w:commentRangeStart w:id="166"/>
      <w:r>
        <w:rPr>
          <w:sz w:val="20"/>
          <w:szCs w:val="20"/>
        </w:rPr>
        <w:t xml:space="preserve">En la página N°26 del manual </w:t>
      </w:r>
      <w:r>
        <w:rPr>
          <w:i/>
          <w:sz w:val="20"/>
          <w:szCs w:val="20"/>
        </w:rPr>
        <w:t xml:space="preserve">(Línea </w:t>
      </w:r>
      <w:r w:rsidR="003530F8">
        <w:rPr>
          <w:i/>
          <w:sz w:val="20"/>
          <w:szCs w:val="20"/>
        </w:rPr>
        <w:t>f</w:t>
      </w:r>
      <w:r>
        <w:rPr>
          <w:i/>
          <w:sz w:val="20"/>
          <w:szCs w:val="20"/>
        </w:rPr>
        <w:t>emenina)</w:t>
      </w:r>
      <w:r>
        <w:rPr>
          <w:sz w:val="20"/>
          <w:szCs w:val="20"/>
        </w:rPr>
        <w:t xml:space="preserve"> se identifica otro tipo de forma para sacar o deducir la altura de cabeza de manga. </w:t>
      </w:r>
    </w:p>
    <w:p w:rsidR="000E76EF" w:rsidP="00B77105" w:rsidRDefault="000E76EF" w14:paraId="596FDF40" w14:textId="281B9FAA">
      <w:pPr>
        <w:rPr>
          <w:sz w:val="20"/>
          <w:szCs w:val="20"/>
        </w:rPr>
      </w:pPr>
    </w:p>
    <w:p w:rsidR="000E76EF" w:rsidRDefault="009B62AE" w14:paraId="09368FA6" w14:textId="77777777">
      <w:pPr>
        <w:rPr>
          <w:sz w:val="20"/>
          <w:szCs w:val="20"/>
        </w:rPr>
      </w:pPr>
      <w:r>
        <w:rPr>
          <w:sz w:val="20"/>
          <w:szCs w:val="20"/>
        </w:rPr>
        <w:t xml:space="preserve">En la página N°44 del manual </w:t>
      </w:r>
      <w:r>
        <w:rPr>
          <w:i/>
          <w:sz w:val="20"/>
          <w:szCs w:val="20"/>
        </w:rPr>
        <w:t>(Línea</w:t>
      </w:r>
      <w:r w:rsidR="003530F8">
        <w:rPr>
          <w:i/>
          <w:sz w:val="20"/>
          <w:szCs w:val="20"/>
        </w:rPr>
        <w:t xml:space="preserve"> f</w:t>
      </w:r>
      <w:r>
        <w:rPr>
          <w:i/>
          <w:sz w:val="20"/>
          <w:szCs w:val="20"/>
        </w:rPr>
        <w:t>emenina)</w:t>
      </w:r>
      <w:r>
        <w:rPr>
          <w:sz w:val="20"/>
          <w:szCs w:val="20"/>
        </w:rPr>
        <w:t xml:space="preserve"> se identifica otro tipo de forma para sacar o deducir la altura de cabeza de manga. </w:t>
      </w:r>
    </w:p>
    <w:p w:rsidR="00D76D7F" w:rsidRDefault="009B62AE" w14:paraId="39344CDA" w14:textId="63A69888">
      <w:pPr>
        <w:rPr>
          <w:i/>
          <w:color w:val="595959"/>
          <w:sz w:val="20"/>
          <w:szCs w:val="20"/>
        </w:rPr>
      </w:pPr>
      <w:r>
        <w:rPr>
          <w:i/>
          <w:color w:val="595959"/>
          <w:sz w:val="20"/>
          <w:szCs w:val="20"/>
        </w:rPr>
        <w:t>Imagen 4</w:t>
      </w:r>
    </w:p>
    <w:p w:rsidR="000E76EF" w:rsidRDefault="000E76EF" w14:paraId="7859A951" w14:textId="77777777">
      <w:pPr>
        <w:rPr>
          <w:sz w:val="20"/>
          <w:szCs w:val="20"/>
        </w:rPr>
      </w:pPr>
    </w:p>
    <w:p w:rsidR="000E76EF" w:rsidRDefault="009B62AE" w14:paraId="3DEA50E7" w14:textId="77777777">
      <w:pPr>
        <w:rPr>
          <w:sz w:val="20"/>
          <w:szCs w:val="20"/>
        </w:rPr>
      </w:pPr>
      <w:r>
        <w:rPr>
          <w:sz w:val="20"/>
          <w:szCs w:val="20"/>
        </w:rPr>
        <w:t xml:space="preserve">En la página N°67 y N°70 del manual </w:t>
      </w:r>
      <w:r>
        <w:rPr>
          <w:i/>
          <w:sz w:val="20"/>
          <w:szCs w:val="20"/>
        </w:rPr>
        <w:t xml:space="preserve">(Línea </w:t>
      </w:r>
      <w:r w:rsidR="003530F8">
        <w:rPr>
          <w:i/>
          <w:sz w:val="20"/>
          <w:szCs w:val="20"/>
        </w:rPr>
        <w:t>m</w:t>
      </w:r>
      <w:r>
        <w:rPr>
          <w:i/>
          <w:sz w:val="20"/>
          <w:szCs w:val="20"/>
        </w:rPr>
        <w:t>asculina)</w:t>
      </w:r>
      <w:r>
        <w:rPr>
          <w:sz w:val="20"/>
          <w:szCs w:val="20"/>
        </w:rPr>
        <w:t xml:space="preserve"> se identifica otro tipo de forma para sacar o deducir la altura de cabeza de manga. </w:t>
      </w:r>
    </w:p>
    <w:p w:rsidR="00D76D7F" w:rsidRDefault="009B62AE" w14:paraId="26752BD3" w14:textId="0D31788C">
      <w:pPr>
        <w:rPr>
          <w:i/>
          <w:color w:val="595959"/>
          <w:sz w:val="20"/>
          <w:szCs w:val="20"/>
        </w:rPr>
      </w:pPr>
      <w:r>
        <w:rPr>
          <w:i/>
          <w:color w:val="595959"/>
          <w:sz w:val="20"/>
          <w:szCs w:val="20"/>
        </w:rPr>
        <w:t xml:space="preserve">Imagen 5 </w:t>
      </w:r>
      <w:r w:rsidR="009A766E">
        <w:rPr>
          <w:i/>
          <w:color w:val="595959"/>
          <w:sz w:val="20"/>
          <w:szCs w:val="20"/>
        </w:rPr>
        <w:t>y</w:t>
      </w:r>
      <w:r>
        <w:rPr>
          <w:i/>
          <w:color w:val="595959"/>
          <w:sz w:val="20"/>
          <w:szCs w:val="20"/>
        </w:rPr>
        <w:t xml:space="preserve"> 6</w:t>
      </w:r>
    </w:p>
    <w:p w:rsidR="000E76EF" w:rsidRDefault="000E76EF" w14:paraId="75FF5618" w14:textId="77777777">
      <w:pPr>
        <w:rPr>
          <w:sz w:val="20"/>
          <w:szCs w:val="20"/>
        </w:rPr>
      </w:pPr>
    </w:p>
    <w:p w:rsidR="000E76EF" w:rsidRDefault="009B62AE" w14:paraId="4DA596FB" w14:textId="77777777">
      <w:pPr>
        <w:rPr>
          <w:sz w:val="20"/>
          <w:szCs w:val="20"/>
        </w:rPr>
      </w:pPr>
      <w:r>
        <w:rPr>
          <w:sz w:val="20"/>
          <w:szCs w:val="20"/>
        </w:rPr>
        <w:t xml:space="preserve">En la página N°86 del manual </w:t>
      </w:r>
      <w:r>
        <w:rPr>
          <w:i/>
          <w:sz w:val="20"/>
          <w:szCs w:val="20"/>
        </w:rPr>
        <w:t xml:space="preserve">(Línea </w:t>
      </w:r>
      <w:r w:rsidR="009A766E">
        <w:rPr>
          <w:i/>
          <w:sz w:val="20"/>
          <w:szCs w:val="20"/>
        </w:rPr>
        <w:t>i</w:t>
      </w:r>
      <w:r>
        <w:rPr>
          <w:i/>
          <w:sz w:val="20"/>
          <w:szCs w:val="20"/>
        </w:rPr>
        <w:t>nfantil)</w:t>
      </w:r>
      <w:r>
        <w:rPr>
          <w:sz w:val="20"/>
          <w:szCs w:val="20"/>
        </w:rPr>
        <w:t xml:space="preserve"> se identifica otro tipo de forma para sacar o deducir la altura de cabeza de manga. </w:t>
      </w:r>
    </w:p>
    <w:p w:rsidR="00D76D7F" w:rsidRDefault="009B62AE" w14:paraId="781F1551" w14:textId="612E70AD">
      <w:pPr>
        <w:rPr>
          <w:sz w:val="20"/>
          <w:szCs w:val="20"/>
        </w:rPr>
      </w:pPr>
      <w:r>
        <w:rPr>
          <w:i/>
          <w:color w:val="595959"/>
          <w:sz w:val="20"/>
          <w:szCs w:val="20"/>
        </w:rPr>
        <w:t>Imagen 7</w:t>
      </w:r>
      <w:commentRangeEnd w:id="166"/>
      <w:r w:rsidR="003B267B">
        <w:rPr>
          <w:rStyle w:val="Refdecomentario"/>
        </w:rPr>
        <w:commentReference w:id="166"/>
      </w:r>
    </w:p>
    <w:p w:rsidR="00B77105" w:rsidRDefault="00B77105" w14:paraId="1D89A84A" w14:textId="77777777">
      <w:pPr>
        <w:rPr>
          <w:sz w:val="20"/>
          <w:szCs w:val="20"/>
        </w:rPr>
      </w:pPr>
    </w:p>
    <w:p w:rsidR="00431CC2" w:rsidRDefault="00431CC2" w14:paraId="555A82CD" w14:textId="77777777">
      <w:pPr>
        <w:rPr>
          <w:sz w:val="20"/>
          <w:szCs w:val="20"/>
        </w:rPr>
      </w:pPr>
    </w:p>
    <w:p w:rsidR="00431CC2" w:rsidRDefault="00431CC2" w14:paraId="7AFD76C3" w14:textId="77777777">
      <w:pPr>
        <w:rPr>
          <w:sz w:val="20"/>
          <w:szCs w:val="20"/>
        </w:rPr>
      </w:pPr>
    </w:p>
    <w:p w:rsidR="00431CC2" w:rsidRDefault="00431CC2" w14:paraId="299145FC" w14:textId="77777777">
      <w:pPr>
        <w:rPr>
          <w:sz w:val="20"/>
          <w:szCs w:val="20"/>
        </w:rPr>
      </w:pPr>
    </w:p>
    <w:commentRangeStart w:id="167"/>
    <w:p w:rsidR="00431CC2" w:rsidRDefault="00431CC2" w14:paraId="00D4371D" w14:textId="7CB296CD">
      <w:pPr>
        <w:rPr>
          <w:sz w:val="20"/>
          <w:szCs w:val="20"/>
        </w:rPr>
      </w:pPr>
      <w:r>
        <w:rPr>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91008" behindDoc="0" locked="0" layoutInCell="1" allowOverlap="1" wp14:anchorId="6A50254A" wp14:editId="7A60571A">
                <wp:simplePos xmlns:wp="http://schemas.openxmlformats.org/drawingml/2006/wordprocessingDrawing" x="0" y="0"/>
                <wp:positionH xmlns:wp="http://schemas.openxmlformats.org/drawingml/2006/wordprocessingDrawing" relativeFrom="column">
                  <wp:posOffset>-110490</wp:posOffset>
                </wp:positionH>
                <wp:positionV xmlns:wp="http://schemas.openxmlformats.org/drawingml/2006/wordprocessingDrawing" relativeFrom="paragraph">
                  <wp:posOffset>-146685</wp:posOffset>
                </wp:positionV>
                <wp:extent cx="4335780" cy="833120"/>
                <wp:effectExtent l="57150" t="38100" r="83820" b="100330"/>
                <wp:wrapNone xmlns:wp="http://schemas.openxmlformats.org/drawingml/2006/wordprocessingDrawing"/>
                <wp:docPr xmlns:wp="http://schemas.openxmlformats.org/drawingml/2006/wordprocessingDrawing" id="1887309077" name="Rectángulo 59"/>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4335780" cy="83312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mc:AlternateContent>
      </w:r>
      <w:commentRangeEnd w:id="167"/>
      <w:r>
        <w:rPr>
          <w:rStyle w:val="Refdecomentario"/>
        </w:rPr>
        <w:commentReference w:id="167"/>
      </w:r>
      <w:r>
        <w:rPr>
          <w:noProof/>
          <w:sz w:val="20"/>
          <w:szCs w:val="20"/>
        </w:rPr>
        <mc:AlternateContent>
          <mc:Choice Requires="wps">
            <w:drawing>
              <wp:anchor distT="0" distB="0" distL="114300" distR="114300" simplePos="0" relativeHeight="251689984" behindDoc="0" locked="0" layoutInCell="1" allowOverlap="1" wp14:anchorId="5EF4ACFC" wp14:editId="3017EBA5">
                <wp:simplePos x="0" y="0"/>
                <wp:positionH relativeFrom="column">
                  <wp:posOffset>5115560</wp:posOffset>
                </wp:positionH>
                <wp:positionV relativeFrom="paragraph">
                  <wp:posOffset>160655</wp:posOffset>
                </wp:positionV>
                <wp:extent cx="1035050" cy="317500"/>
                <wp:effectExtent l="57150" t="19050" r="69850" b="101600"/>
                <wp:wrapNone/>
                <wp:docPr id="2038562764" name="Rectángulo 58"/>
                <wp:cNvGraphicFramePr/>
                <a:graphic xmlns:a="http://schemas.openxmlformats.org/drawingml/2006/main">
                  <a:graphicData uri="http://schemas.microsoft.com/office/word/2010/wordprocessingShape">
                    <wps:wsp>
                      <wps:cNvSpPr/>
                      <wps:spPr>
                        <a:xfrm>
                          <a:off x="0" y="0"/>
                          <a:ext cx="1035050" cy="317500"/>
                        </a:xfrm>
                        <a:prstGeom prst="rect">
                          <a:avLst/>
                        </a:prstGeom>
                        <a:solidFill>
                          <a:schemeClr val="accent5"/>
                        </a:solidFill>
                      </wps:spPr>
                      <wps:style>
                        <a:lnRef idx="1">
                          <a:schemeClr val="accent1"/>
                        </a:lnRef>
                        <a:fillRef idx="3">
                          <a:schemeClr val="accent1"/>
                        </a:fillRef>
                        <a:effectRef idx="2">
                          <a:schemeClr val="accent1"/>
                        </a:effectRef>
                        <a:fontRef idx="minor">
                          <a:schemeClr val="lt1"/>
                        </a:fontRef>
                      </wps:style>
                      <wps:txbx>
                        <w:txbxContent>
                          <w:p w:rsidR="00431CC2" w:rsidP="00431CC2" w:rsidRDefault="00431CC2" w14:paraId="2AB3001C" w14:textId="1FD4FF95">
                            <w:pPr>
                              <w:jc w:val="center"/>
                            </w:pPr>
                            <w: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0347B1E">
              <v:rect id="Rectángulo 58" style="position:absolute;margin-left:402.8pt;margin-top:12.65pt;width:81.5pt;height:25pt;z-index:251689984;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4bacc6 [3208]" strokecolor="#4579b8 [3044]" w14:anchorId="5EF4AC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">
                <v:shadow on="t" color="black" opacity="22937f" offset="0,.63889mm" origin=",.5"/>
                <v:textbox>
                  <w:txbxContent>
                    <w:p w:rsidR="00431CC2" w:rsidP="00431CC2" w:rsidRDefault="00431CC2" w14:paraId="3A2EC774" w14:textId="1FD4FF95">
                      <w:pPr>
                        <w:jc w:val="center"/>
                      </w:pPr>
                      <w:r>
                        <w:t>Ir al sitio</w:t>
                      </w:r>
                    </w:p>
                  </w:txbxContent>
                </v:textbox>
              </v:rect>
            </w:pict>
          </mc:Fallback>
        </mc:AlternateContent>
      </w:r>
      <w:r w:rsidR="003B267B">
        <w:rPr>
          <w:noProof/>
          <w:sz w:val="20"/>
          <w:szCs w:val="20"/>
        </w:rPr>
        <mc:AlternateContent>
          <mc:Choice Requires="wps">
            <w:drawing>
              <wp:anchor distT="0" distB="0" distL="114300" distR="114300" simplePos="0" relativeHeight="251688960" behindDoc="0" locked="0" layoutInCell="1" allowOverlap="1" wp14:anchorId="0A44A417" wp14:editId="068EEF6A">
                <wp:simplePos x="0" y="0"/>
                <wp:positionH relativeFrom="column">
                  <wp:posOffset>10160</wp:posOffset>
                </wp:positionH>
                <wp:positionV relativeFrom="paragraph">
                  <wp:posOffset>46355</wp:posOffset>
                </wp:positionV>
                <wp:extent cx="6318250" cy="552450"/>
                <wp:effectExtent l="57150" t="19050" r="82550" b="95250"/>
                <wp:wrapNone/>
                <wp:docPr id="575127652" name="Rectángulo 57"/>
                <wp:cNvGraphicFramePr/>
                <a:graphic xmlns:a="http://schemas.openxmlformats.org/drawingml/2006/main">
                  <a:graphicData uri="http://schemas.microsoft.com/office/word/2010/wordprocessingShape">
                    <wps:wsp>
                      <wps:cNvSpPr/>
                      <wps:spPr>
                        <a:xfrm>
                          <a:off x="0" y="0"/>
                          <a:ext cx="6318250" cy="552450"/>
                        </a:xfrm>
                        <a:prstGeom prst="rect">
                          <a:avLst/>
                        </a:prstGeom>
                        <a:solidFill>
                          <a:schemeClr val="accent5">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431CC2" w:rsidR="003B267B" w:rsidP="00431CC2" w:rsidRDefault="003B267B" w14:paraId="14908019" w14:textId="17DE3D7F">
                            <w:pPr>
                              <w:rPr>
                                <w:sz w:val="20"/>
                                <w:szCs w:val="20"/>
                              </w:rPr>
                            </w:pPr>
                            <w:r w:rsidRPr="00431CC2">
                              <w:rPr>
                                <w:sz w:val="20"/>
                                <w:szCs w:val="20"/>
                              </w:rPr>
                              <w:t>Revisa</w:t>
                            </w:r>
                            <w:r w:rsidRPr="00431CC2" w:rsidR="00431CC2">
                              <w:rPr>
                                <w:sz w:val="20"/>
                                <w:szCs w:val="20"/>
                              </w:rPr>
                              <w:t>r</w:t>
                            </w:r>
                            <w:r w:rsidRPr="00431CC2">
                              <w:rPr>
                                <w:sz w:val="20"/>
                                <w:szCs w:val="20"/>
                              </w:rPr>
                              <w:t xml:space="preserve"> el siguiente material</w:t>
                            </w:r>
                            <w:r w:rsidRPr="00431CC2" w:rsidR="00431CC2">
                              <w:rPr>
                                <w:sz w:val="20"/>
                                <w:szCs w:val="20"/>
                              </w:rPr>
                              <w:t>, Manual de patronaje</w:t>
                            </w:r>
                            <w:r w:rsidR="00431CC2">
                              <w:rPr>
                                <w:sz w:val="20"/>
                                <w:szCs w:val="20"/>
                              </w:rPr>
                              <w:t xml:space="preserve"> básico</w:t>
                            </w:r>
                            <w:r w:rsidRPr="00431CC2" w:rsidR="00431CC2">
                              <w:rPr>
                                <w:sz w:val="20"/>
                                <w:szCs w:val="20"/>
                              </w:rPr>
                              <w:t>, paginas 26, 44, 67, 70 y 86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99E37E8">
              <v:rect id="Rectángulo 57" style="position:absolute;margin-left:.8pt;margin-top:3.65pt;width:497.5pt;height:43.5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205867 [1608]" strokecolor="#4579b8 [3044]" w14:anchorId="0A44A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">
                <v:shadow on="t" color="black" opacity="22937f" offset="0,.63889mm" origin=",.5"/>
                <v:textbox>
                  <w:txbxContent>
                    <w:p w:rsidRPr="00431CC2" w:rsidR="003B267B" w:rsidP="00431CC2" w:rsidRDefault="003B267B" w14:paraId="006738F0" w14:textId="17DE3D7F">
                      <w:pPr>
                        <w:rPr>
                          <w:sz w:val="20"/>
                          <w:szCs w:val="20"/>
                        </w:rPr>
                      </w:pPr>
                      <w:r w:rsidRPr="00431CC2">
                        <w:rPr>
                          <w:sz w:val="20"/>
                          <w:szCs w:val="20"/>
                        </w:rPr>
                        <w:t>Revisa</w:t>
                      </w:r>
                      <w:r w:rsidRPr="00431CC2" w:rsidR="00431CC2">
                        <w:rPr>
                          <w:sz w:val="20"/>
                          <w:szCs w:val="20"/>
                        </w:rPr>
                        <w:t>r</w:t>
                      </w:r>
                      <w:r w:rsidRPr="00431CC2">
                        <w:rPr>
                          <w:sz w:val="20"/>
                          <w:szCs w:val="20"/>
                        </w:rPr>
                        <w:t xml:space="preserve"> el siguiente material</w:t>
                      </w:r>
                      <w:r w:rsidRPr="00431CC2" w:rsidR="00431CC2">
                        <w:rPr>
                          <w:sz w:val="20"/>
                          <w:szCs w:val="20"/>
                        </w:rPr>
                        <w:t>, Manual de patronaje</w:t>
                      </w:r>
                      <w:r w:rsidR="00431CC2">
                        <w:rPr>
                          <w:sz w:val="20"/>
                          <w:szCs w:val="20"/>
                        </w:rPr>
                        <w:t xml:space="preserve"> básico</w:t>
                      </w:r>
                      <w:r w:rsidRPr="00431CC2" w:rsidR="00431CC2">
                        <w:rPr>
                          <w:sz w:val="20"/>
                          <w:szCs w:val="20"/>
                        </w:rPr>
                        <w:t>, paginas 26, 44, 67, 70 y 86</w:t>
                      </w:r>
                    </w:p>
                  </w:txbxContent>
                </v:textbox>
              </v:rect>
            </w:pict>
          </mc:Fallback>
        </mc:AlternateContent>
      </w:r>
    </w:p>
    <w:p w:rsidR="00431CC2" w:rsidRDefault="00431CC2" w14:paraId="1A4FA7F6" w14:textId="77777777">
      <w:pPr>
        <w:rPr>
          <w:sz w:val="20"/>
          <w:szCs w:val="20"/>
        </w:rPr>
      </w:pPr>
    </w:p>
    <w:p w:rsidR="00431CC2" w:rsidRDefault="00431CC2" w14:paraId="7A53C338" w14:textId="77777777">
      <w:pPr>
        <w:rPr>
          <w:sz w:val="20"/>
          <w:szCs w:val="20"/>
        </w:rPr>
      </w:pPr>
    </w:p>
    <w:p w:rsidR="00431CC2" w:rsidRDefault="00431CC2" w14:paraId="4980A403" w14:textId="77777777">
      <w:pPr>
        <w:rPr>
          <w:sz w:val="20"/>
          <w:szCs w:val="20"/>
        </w:rPr>
      </w:pPr>
    </w:p>
    <w:p w:rsidR="00431CC2" w:rsidRDefault="00390BE1" w14:paraId="5C7F6CA3" w14:textId="157823FB">
      <w:pPr>
        <w:rPr>
          <w:sz w:val="20"/>
          <w:szCs w:val="20"/>
        </w:rPr>
      </w:pPr>
      <w:hyperlink w:history="1" r:id="rId58">
        <w:r w:rsidRPr="00206466" w:rsidR="00431CC2">
          <w:rPr>
            <w:rStyle w:val="Hipervnculo"/>
            <w:sz w:val="20"/>
            <w:szCs w:val="20"/>
          </w:rPr>
          <w:t>https://www.studocu.com/co/document/universidad-sergio-arboleda/confeccion/manual-de-patronaje-basico-sena/87155960</w:t>
        </w:r>
      </w:hyperlink>
    </w:p>
    <w:p w:rsidR="00431CC2" w:rsidRDefault="00431CC2" w14:paraId="74370A16" w14:textId="77777777">
      <w:pPr>
        <w:rPr>
          <w:sz w:val="20"/>
          <w:szCs w:val="20"/>
        </w:rPr>
      </w:pPr>
    </w:p>
    <w:p w:rsidR="00D76D7F" w:rsidP="00B77105" w:rsidRDefault="009B62AE" w14:paraId="5B81B232" w14:textId="0CB9D78C">
      <w:pPr>
        <w:jc w:val="both"/>
        <w:rPr>
          <w:sz w:val="20"/>
          <w:szCs w:val="20"/>
        </w:rPr>
      </w:pPr>
      <w:r>
        <w:rPr>
          <w:sz w:val="20"/>
          <w:szCs w:val="20"/>
        </w:rPr>
        <w:t xml:space="preserve">Cada una de estas fórmulas corresponden a medidas deducidas, quiere decir que </w:t>
      </w:r>
      <w:commentRangeStart w:id="168"/>
      <w:r>
        <w:rPr>
          <w:sz w:val="20"/>
          <w:szCs w:val="20"/>
        </w:rPr>
        <w:t>siempre que usted vaya a trazar una cabeza de manga, lo primero que debe analizar</w:t>
      </w:r>
      <w:commentRangeEnd w:id="168"/>
      <w:r w:rsidR="004A136C">
        <w:rPr>
          <w:rStyle w:val="Refdecomentario"/>
        </w:rPr>
        <w:commentReference w:id="168"/>
      </w:r>
      <w:r>
        <w:rPr>
          <w:sz w:val="20"/>
          <w:szCs w:val="20"/>
        </w:rPr>
        <w:t xml:space="preserve"> es el comportamiento y la funcionalidad sobre el cuerpo, lo importante es que el comportamiento de la cabeza de manga sobre el cuerpo sea equivalente al diseño o prenda que se va a trabajar.</w:t>
      </w:r>
    </w:p>
    <w:p w:rsidR="00D76D7F" w:rsidRDefault="00D76D7F" w14:paraId="199E060D" w14:textId="77777777">
      <w:pPr>
        <w:rPr>
          <w:sz w:val="20"/>
          <w:szCs w:val="20"/>
        </w:rPr>
      </w:pPr>
    </w:p>
    <w:p w:rsidR="00B77105" w:rsidP="00B77105" w:rsidRDefault="009B62AE" w14:paraId="28A09983" w14:textId="77777777">
      <w:pPr>
        <w:jc w:val="both"/>
        <w:rPr>
          <w:b/>
          <w:i/>
          <w:sz w:val="20"/>
          <w:szCs w:val="20"/>
        </w:rPr>
      </w:pPr>
      <w:commentRangeStart w:id="169"/>
      <w:r>
        <w:rPr>
          <w:b/>
          <w:i/>
          <w:sz w:val="20"/>
          <w:szCs w:val="20"/>
        </w:rPr>
        <w:t>Trazo de cabeza de manga:</w:t>
      </w:r>
    </w:p>
    <w:p w:rsidR="00D76D7F" w:rsidP="00B77105" w:rsidRDefault="00656FB2" w14:paraId="5E5AEB0D" w14:textId="487EE081">
      <w:pPr>
        <w:jc w:val="both"/>
        <w:rPr>
          <w:sz w:val="20"/>
          <w:szCs w:val="20"/>
        </w:rPr>
      </w:pPr>
      <w:r>
        <w:rPr>
          <w:sz w:val="20"/>
          <w:szCs w:val="20"/>
        </w:rPr>
        <w:t>P</w:t>
      </w:r>
      <w:r w:rsidR="009B62AE">
        <w:rPr>
          <w:sz w:val="20"/>
          <w:szCs w:val="20"/>
        </w:rPr>
        <w:t>ara poder trabajar los diferentes tipos de trazos y curvas de cabezas de manga se sugiere tomar los planos de blusa con almilla – página 39 y chaqueta con cuello sastre – página 40</w:t>
      </w:r>
      <w:r>
        <w:rPr>
          <w:sz w:val="20"/>
          <w:szCs w:val="20"/>
        </w:rPr>
        <w:t>,</w:t>
      </w:r>
      <w:r w:rsidR="009B62AE">
        <w:rPr>
          <w:sz w:val="20"/>
          <w:szCs w:val="20"/>
        </w:rPr>
        <w:t xml:space="preserve"> con el fin de analizar y trabajar diferentes formas de sacar o trazar cabeza de manga</w:t>
      </w:r>
      <w:r w:rsidR="00504180">
        <w:rPr>
          <w:sz w:val="20"/>
          <w:szCs w:val="20"/>
        </w:rPr>
        <w:t>;</w:t>
      </w:r>
      <w:r w:rsidR="009B62AE">
        <w:rPr>
          <w:sz w:val="20"/>
          <w:szCs w:val="20"/>
        </w:rPr>
        <w:t xml:space="preserve"> para poder trazar las cabezas de manga se sugiere tener las siguientes medidas:</w:t>
      </w:r>
    </w:p>
    <w:p w:rsidR="00D76D7F" w:rsidRDefault="009B62AE" w14:paraId="60F832C1" w14:textId="77777777">
      <w:pPr>
        <w:jc w:val="center"/>
        <w:rPr>
          <w:b/>
          <w:sz w:val="20"/>
          <w:szCs w:val="20"/>
        </w:rPr>
      </w:pPr>
      <w:r>
        <w:rPr>
          <w:b/>
          <w:sz w:val="20"/>
          <w:szCs w:val="20"/>
        </w:rPr>
        <w:t xml:space="preserve">Recorrido sisa delantera </w:t>
      </w:r>
      <w:r>
        <w:rPr>
          <w:sz w:val="20"/>
          <w:szCs w:val="20"/>
        </w:rPr>
        <w:t>(medidas que salen del plano)</w:t>
      </w:r>
      <w:r>
        <w:rPr>
          <w:b/>
          <w:sz w:val="20"/>
          <w:szCs w:val="20"/>
        </w:rPr>
        <w:br/>
      </w:r>
      <w:r>
        <w:rPr>
          <w:b/>
          <w:sz w:val="20"/>
          <w:szCs w:val="20"/>
        </w:rPr>
        <w:t xml:space="preserve">Recorrida sisa posterior </w:t>
      </w:r>
      <w:r>
        <w:rPr>
          <w:sz w:val="20"/>
          <w:szCs w:val="20"/>
        </w:rPr>
        <w:t>(medidas que salen del plano)</w:t>
      </w:r>
      <w:r>
        <w:rPr>
          <w:b/>
          <w:sz w:val="20"/>
          <w:szCs w:val="20"/>
        </w:rPr>
        <w:br/>
      </w:r>
      <w:r>
        <w:rPr>
          <w:b/>
          <w:sz w:val="20"/>
          <w:szCs w:val="20"/>
        </w:rPr>
        <w:t>Tipo de cabeza de manga</w:t>
      </w:r>
    </w:p>
    <w:p w:rsidR="00D76D7F" w:rsidRDefault="009B62AE" w14:paraId="2CBFF892" w14:textId="77777777">
      <w:pPr>
        <w:jc w:val="center"/>
        <w:rPr>
          <w:b/>
          <w:sz w:val="20"/>
          <w:szCs w:val="20"/>
        </w:rPr>
      </w:pPr>
      <w:r>
        <w:rPr>
          <w:b/>
          <w:sz w:val="20"/>
          <w:szCs w:val="20"/>
        </w:rPr>
        <w:t>Largo de manga</w:t>
      </w:r>
    </w:p>
    <w:p w:rsidR="00D76D7F" w:rsidRDefault="00D76D7F" w14:paraId="5BAFC670" w14:textId="77777777">
      <w:pPr>
        <w:rPr>
          <w:sz w:val="20"/>
          <w:szCs w:val="20"/>
        </w:rPr>
      </w:pPr>
    </w:p>
    <w:p w:rsidR="00D76D7F" w:rsidP="00B77105" w:rsidRDefault="009B62AE" w14:paraId="015CA8E2" w14:textId="690DA0F4">
      <w:pPr>
        <w:jc w:val="both"/>
        <w:rPr>
          <w:sz w:val="20"/>
          <w:szCs w:val="20"/>
        </w:rPr>
      </w:pPr>
      <w:r>
        <w:rPr>
          <w:sz w:val="20"/>
          <w:szCs w:val="20"/>
        </w:rPr>
        <w:t>En el desarrollo de curvas y trazos en las cabezas de manga existen varias formas de trazarlas, las implementadas y guiadas en el v</w:t>
      </w:r>
      <w:r w:rsidR="00FB3ECB">
        <w:rPr>
          <w:sz w:val="20"/>
          <w:szCs w:val="20"/>
        </w:rPr>
        <w:t>i</w:t>
      </w:r>
      <w:r>
        <w:rPr>
          <w:sz w:val="20"/>
          <w:szCs w:val="20"/>
        </w:rPr>
        <w:t>deo hace</w:t>
      </w:r>
      <w:r w:rsidR="00FB3ECB">
        <w:rPr>
          <w:sz w:val="20"/>
          <w:szCs w:val="20"/>
        </w:rPr>
        <w:t xml:space="preserve">n </w:t>
      </w:r>
      <w:r>
        <w:rPr>
          <w:sz w:val="20"/>
          <w:szCs w:val="20"/>
        </w:rPr>
        <w:t>referencia a un acercamiento general de todos los trazos del manual.</w:t>
      </w:r>
    </w:p>
    <w:p w:rsidR="00D76D7F" w:rsidRDefault="00D76D7F" w14:paraId="5AC792AF" w14:textId="77777777">
      <w:pPr>
        <w:rPr>
          <w:sz w:val="20"/>
          <w:szCs w:val="20"/>
        </w:rPr>
      </w:pPr>
    </w:p>
    <w:p w:rsidR="00D76D7F" w:rsidRDefault="009B62AE" w14:paraId="35532056" w14:textId="77777777">
      <w:pPr>
        <w:rPr>
          <w:b/>
          <w:i/>
          <w:sz w:val="20"/>
          <w:szCs w:val="20"/>
        </w:rPr>
      </w:pPr>
      <w:r>
        <w:rPr>
          <w:b/>
          <w:i/>
          <w:sz w:val="20"/>
          <w:szCs w:val="20"/>
        </w:rPr>
        <w:t>Trazo de manga</w:t>
      </w:r>
    </w:p>
    <w:p w:rsidR="00D76D7F" w:rsidP="00B77105" w:rsidRDefault="009B62AE" w14:paraId="510C6399" w14:textId="1D4F61C6">
      <w:pPr>
        <w:jc w:val="both"/>
        <w:rPr>
          <w:sz w:val="20"/>
          <w:szCs w:val="20"/>
        </w:rPr>
      </w:pPr>
      <w:r>
        <w:rPr>
          <w:sz w:val="20"/>
          <w:szCs w:val="20"/>
        </w:rPr>
        <w:t>Debe tener en cuenta que el trazo de manga y las medidas de las sisas dependen del trazo de la prenda o diseño a trabajar, es decir</w:t>
      </w:r>
      <w:r w:rsidR="007609D7">
        <w:rPr>
          <w:sz w:val="20"/>
          <w:szCs w:val="20"/>
        </w:rPr>
        <w:t>,</w:t>
      </w:r>
      <w:r>
        <w:rPr>
          <w:sz w:val="20"/>
          <w:szCs w:val="20"/>
        </w:rPr>
        <w:t xml:space="preserve"> que siempre en este punto las mangas hacen parte de los complementos en los pasos del patronaje.</w:t>
      </w:r>
      <w:commentRangeEnd w:id="169"/>
      <w:r w:rsidR="00F522F3">
        <w:rPr>
          <w:rStyle w:val="Refdecomentario"/>
        </w:rPr>
        <w:commentReference w:id="169"/>
      </w:r>
    </w:p>
    <w:p w:rsidR="00E64E39" w:rsidP="00B77105" w:rsidRDefault="00E64E39" w14:paraId="6BCB7DC5" w14:textId="77777777">
      <w:pPr>
        <w:jc w:val="both"/>
        <w:rPr>
          <w:sz w:val="20"/>
          <w:szCs w:val="20"/>
        </w:rPr>
      </w:pPr>
    </w:p>
    <w:p w:rsidR="00B350B0" w:rsidP="00B77105" w:rsidRDefault="00B350B0" w14:paraId="39EE33A0" w14:textId="15E93C6C">
      <w:pPr>
        <w:jc w:val="both"/>
        <w:rPr>
          <w:sz w:val="20"/>
          <w:szCs w:val="20"/>
        </w:rPr>
      </w:pPr>
      <w:commentRangeStart w:id="170"/>
      <w:r>
        <w:rPr>
          <w:sz w:val="20"/>
          <w:szCs w:val="20"/>
        </w:rPr>
        <w:t>A continuación, se presenta un video donde se explica claramente el trazo de manga y cabezas de manga:</w:t>
      </w:r>
      <w:commentRangeEnd w:id="170"/>
      <w:r>
        <w:rPr>
          <w:rStyle w:val="Refdecomentario"/>
        </w:rPr>
        <w:commentReference w:id="170"/>
      </w:r>
    </w:p>
    <w:p w:rsidR="00D76D7F" w:rsidRDefault="009B62AE" w14:paraId="6355D50C" w14:textId="2782ABD7">
      <w:pPr>
        <w:ind w:firstLine="720"/>
        <w:rPr>
          <w:i/>
          <w:color w:val="595959"/>
          <w:sz w:val="20"/>
          <w:szCs w:val="20"/>
        </w:rPr>
      </w:pPr>
      <w:r>
        <w:rPr>
          <w:i/>
          <w:color w:val="595959"/>
          <w:sz w:val="20"/>
          <w:szCs w:val="20"/>
        </w:rPr>
        <w:t>Video - 8.5 Trazo de manga y cabezas de manga</w:t>
      </w:r>
      <w:r w:rsidR="00B350B0">
        <w:rPr>
          <w:i/>
          <w:color w:val="595959"/>
          <w:sz w:val="20"/>
          <w:szCs w:val="20"/>
        </w:rPr>
        <w:t xml:space="preserve"> </w:t>
      </w:r>
      <w:r w:rsidRPr="00B350B0" w:rsidR="00B350B0">
        <w:rPr>
          <w:i/>
          <w:color w:val="595959"/>
          <w:sz w:val="20"/>
          <w:szCs w:val="20"/>
        </w:rPr>
        <w:t>https://www.youtube.com/watch?v=EAl_FBfkYUE</w:t>
      </w:r>
    </w:p>
    <w:p w:rsidR="00D76D7F" w:rsidRDefault="00D76D7F" w14:paraId="6EDB1FD9" w14:textId="77777777">
      <w:pPr>
        <w:rPr>
          <w:b/>
          <w:sz w:val="20"/>
          <w:szCs w:val="20"/>
        </w:rPr>
      </w:pPr>
    </w:p>
    <w:p w:rsidR="00D76D7F" w:rsidRDefault="00893D6B" w14:paraId="6761B6A6" w14:textId="09669DAF">
      <w:pPr>
        <w:rPr>
          <w:b/>
          <w:sz w:val="20"/>
          <w:szCs w:val="20"/>
        </w:rPr>
      </w:pPr>
      <w:r>
        <w:rPr>
          <w:b/>
          <w:sz w:val="20"/>
          <w:szCs w:val="20"/>
        </w:rPr>
        <w:t>3</w:t>
      </w:r>
      <w:r w:rsidR="009B62AE">
        <w:rPr>
          <w:b/>
          <w:sz w:val="20"/>
          <w:szCs w:val="20"/>
        </w:rPr>
        <w:t xml:space="preserve">.5.1 Interpretación de mangas </w:t>
      </w:r>
    </w:p>
    <w:p w:rsidR="00D76D7F" w:rsidRDefault="00D76D7F" w14:paraId="2AA8F106" w14:textId="77777777">
      <w:pPr>
        <w:rPr>
          <w:sz w:val="20"/>
          <w:szCs w:val="20"/>
        </w:rPr>
      </w:pPr>
    </w:p>
    <w:p w:rsidR="00D76D7F" w:rsidP="00B77105" w:rsidRDefault="009B62AE" w14:paraId="2E332A2E" w14:textId="40BBF141">
      <w:pPr>
        <w:jc w:val="both"/>
        <w:rPr>
          <w:sz w:val="20"/>
          <w:szCs w:val="20"/>
        </w:rPr>
      </w:pPr>
      <w:r>
        <w:rPr>
          <w:sz w:val="20"/>
          <w:szCs w:val="20"/>
        </w:rPr>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rsidR="00DC3BE0" w:rsidP="00B77105" w:rsidRDefault="00DC3BE0" w14:paraId="6615848E" w14:textId="628B271B">
      <w:pPr>
        <w:jc w:val="both"/>
        <w:rPr>
          <w:sz w:val="20"/>
          <w:szCs w:val="20"/>
        </w:rPr>
      </w:pPr>
    </w:p>
    <w:p w:rsidR="00DC3BE0" w:rsidP="00B77105" w:rsidRDefault="00DC3BE0" w14:paraId="0F6829C0" w14:textId="10820DA1">
      <w:pPr>
        <w:jc w:val="both"/>
        <w:rPr>
          <w:sz w:val="20"/>
          <w:szCs w:val="20"/>
        </w:rPr>
      </w:pPr>
      <w:r w:rsidRPr="00EC1063">
        <w:rPr>
          <w:sz w:val="20"/>
          <w:szCs w:val="20"/>
        </w:rPr>
        <w:t xml:space="preserve">El resultado de la interpretación de </w:t>
      </w:r>
      <w:r w:rsidRPr="00EC1063" w:rsidR="002E3140">
        <w:rPr>
          <w:sz w:val="20"/>
          <w:szCs w:val="20"/>
        </w:rPr>
        <w:t>mangas</w:t>
      </w:r>
      <w:r w:rsidRPr="00EC1063">
        <w:rPr>
          <w:sz w:val="20"/>
          <w:szCs w:val="20"/>
        </w:rPr>
        <w:t xml:space="preserve"> es la combinación de varias características</w:t>
      </w:r>
      <w:r w:rsidRPr="00EC1063" w:rsidR="007609D7">
        <w:rPr>
          <w:sz w:val="20"/>
          <w:szCs w:val="20"/>
        </w:rPr>
        <w:t>,</w:t>
      </w:r>
      <w:r w:rsidRPr="00EC1063">
        <w:rPr>
          <w:sz w:val="20"/>
          <w:szCs w:val="20"/>
        </w:rPr>
        <w:t xml:space="preserve"> las cuales como patronista debe analizar para plantear la mejor opción para desarrollar el patronaje de la manga</w:t>
      </w:r>
      <w:r w:rsidRPr="00EC1063" w:rsidR="002E3140">
        <w:rPr>
          <w:sz w:val="20"/>
          <w:szCs w:val="20"/>
        </w:rPr>
        <w:t xml:space="preserve"> según el diseño planteado</w:t>
      </w:r>
      <w:r w:rsidRPr="00EC1063" w:rsidR="006C16E9">
        <w:rPr>
          <w:sz w:val="20"/>
          <w:szCs w:val="20"/>
        </w:rPr>
        <w:t>, p</w:t>
      </w:r>
      <w:r w:rsidRPr="00EC1063">
        <w:rPr>
          <w:sz w:val="20"/>
          <w:szCs w:val="20"/>
        </w:rPr>
        <w:t xml:space="preserve">or </w:t>
      </w:r>
      <w:r w:rsidRPr="00EC1063" w:rsidR="002E3140">
        <w:rPr>
          <w:sz w:val="20"/>
          <w:szCs w:val="20"/>
        </w:rPr>
        <w:t>ejemplo,</w:t>
      </w:r>
      <w:r w:rsidRPr="00EC1063">
        <w:rPr>
          <w:sz w:val="20"/>
          <w:szCs w:val="20"/>
        </w:rPr>
        <w:t xml:space="preserve"> una manga puede presentar </w:t>
      </w:r>
      <w:commentRangeStart w:id="171"/>
      <w:r w:rsidRPr="00EC1063">
        <w:rPr>
          <w:sz w:val="20"/>
          <w:szCs w:val="20"/>
        </w:rPr>
        <w:t>una</w:t>
      </w:r>
      <w:commentRangeEnd w:id="171"/>
      <w:r w:rsidR="00EC1063">
        <w:rPr>
          <w:rStyle w:val="Refdecomentario"/>
        </w:rPr>
        <w:commentReference w:id="171"/>
      </w:r>
      <w:r w:rsidRPr="00EC1063">
        <w:rPr>
          <w:sz w:val="20"/>
          <w:szCs w:val="20"/>
        </w:rPr>
        <w:t xml:space="preserve"> </w:t>
      </w:r>
      <w:r w:rsidRPr="00EC1063" w:rsidR="002E3140">
        <w:rPr>
          <w:sz w:val="20"/>
          <w:szCs w:val="20"/>
        </w:rPr>
        <w:t>recogido en la cabeza de manga</w:t>
      </w:r>
      <w:r w:rsidRPr="00EC1063">
        <w:rPr>
          <w:sz w:val="20"/>
          <w:szCs w:val="20"/>
        </w:rPr>
        <w:t xml:space="preserve">, </w:t>
      </w:r>
      <w:r w:rsidRPr="00EC1063" w:rsidR="002E3140">
        <w:rPr>
          <w:sz w:val="20"/>
          <w:szCs w:val="20"/>
        </w:rPr>
        <w:t>usted debe plantear y desarrollar</w:t>
      </w:r>
      <w:r w:rsidRPr="00EC1063">
        <w:rPr>
          <w:sz w:val="20"/>
          <w:szCs w:val="20"/>
        </w:rPr>
        <w:t xml:space="preserve"> </w:t>
      </w:r>
      <w:r w:rsidRPr="00EC1063" w:rsidR="002E3140">
        <w:rPr>
          <w:sz w:val="20"/>
          <w:szCs w:val="20"/>
        </w:rPr>
        <w:t>el</w:t>
      </w:r>
      <w:r w:rsidRPr="00EC1063">
        <w:rPr>
          <w:sz w:val="20"/>
          <w:szCs w:val="20"/>
        </w:rPr>
        <w:t xml:space="preserve"> recogido</w:t>
      </w:r>
      <w:r w:rsidRPr="00EC1063" w:rsidR="006C16E9">
        <w:rPr>
          <w:sz w:val="20"/>
          <w:szCs w:val="20"/>
        </w:rPr>
        <w:t>,</w:t>
      </w:r>
      <w:r w:rsidRPr="00EC1063">
        <w:rPr>
          <w:sz w:val="20"/>
          <w:szCs w:val="20"/>
        </w:rPr>
        <w:t xml:space="preserve"> </w:t>
      </w:r>
      <w:r w:rsidRPr="00EC1063" w:rsidR="002E3140">
        <w:rPr>
          <w:sz w:val="20"/>
          <w:szCs w:val="20"/>
        </w:rPr>
        <w:t>especificando la cantidad de medida a recoger y de</w:t>
      </w:r>
      <w:r w:rsidRPr="00EC1063" w:rsidR="006C16E9">
        <w:rPr>
          <w:sz w:val="20"/>
          <w:szCs w:val="20"/>
        </w:rPr>
        <w:t>sde</w:t>
      </w:r>
      <w:r w:rsidRPr="00EC1063" w:rsidR="002E3140">
        <w:rPr>
          <w:sz w:val="20"/>
          <w:szCs w:val="20"/>
        </w:rPr>
        <w:t xml:space="preserve"> d</w:t>
      </w:r>
      <w:r w:rsidRPr="00EC1063" w:rsidR="006C16E9">
        <w:rPr>
          <w:sz w:val="20"/>
          <w:szCs w:val="20"/>
        </w:rPr>
        <w:t>ó</w:t>
      </w:r>
      <w:r w:rsidRPr="00EC1063" w:rsidR="002E3140">
        <w:rPr>
          <w:sz w:val="20"/>
          <w:szCs w:val="20"/>
        </w:rPr>
        <w:t>nde inicia y termina el recogido.</w:t>
      </w:r>
      <w:r>
        <w:rPr>
          <w:sz w:val="20"/>
          <w:szCs w:val="20"/>
        </w:rPr>
        <w:t xml:space="preserve"> </w:t>
      </w:r>
    </w:p>
    <w:p w:rsidR="00D76D7F" w:rsidRDefault="00D76D7F" w14:paraId="7BE5E69F" w14:textId="77777777">
      <w:pPr>
        <w:rPr>
          <w:sz w:val="20"/>
          <w:szCs w:val="20"/>
        </w:rPr>
      </w:pPr>
    </w:p>
    <w:p w:rsidR="00D76D7F" w:rsidP="00B77105" w:rsidRDefault="009B62AE" w14:paraId="3DCD5FA4" w14:textId="77777777">
      <w:pPr>
        <w:jc w:val="both"/>
        <w:rPr>
          <w:sz w:val="20"/>
          <w:szCs w:val="20"/>
        </w:rPr>
      </w:pPr>
      <w:r>
        <w:rPr>
          <w:sz w:val="20"/>
          <w:szCs w:val="20"/>
        </w:rPr>
        <w:t>La finalidad del ejercicio es poder experimentar de qué manera se puede implementar el mismo punto de partida (manga base) hacia diferentes tipos de diseño, bajo una misma tipología.</w:t>
      </w:r>
    </w:p>
    <w:p w:rsidR="00D76D7F" w:rsidRDefault="009B62AE" w14:paraId="0ADAF66A" w14:textId="77777777">
      <w:pPr>
        <w:ind w:firstLine="720"/>
        <w:rPr>
          <w:i/>
          <w:color w:val="595959"/>
          <w:sz w:val="20"/>
          <w:szCs w:val="20"/>
        </w:rPr>
      </w:pPr>
      <w:r>
        <w:rPr>
          <w:i/>
          <w:color w:val="595959"/>
          <w:sz w:val="20"/>
          <w:szCs w:val="20"/>
        </w:rPr>
        <w:t xml:space="preserve">Imagen 1, </w:t>
      </w:r>
      <w:commentRangeStart w:id="172"/>
      <w:commentRangeStart w:id="173"/>
      <w:r>
        <w:rPr>
          <w:i/>
          <w:color w:val="595959"/>
          <w:sz w:val="20"/>
          <w:szCs w:val="20"/>
        </w:rPr>
        <w:t>2</w:t>
      </w:r>
      <w:commentRangeEnd w:id="172"/>
      <w:r w:rsidR="000A09BD">
        <w:rPr>
          <w:rStyle w:val="Refdecomentario"/>
        </w:rPr>
        <w:commentReference w:id="172"/>
      </w:r>
      <w:commentRangeEnd w:id="173"/>
      <w:r w:rsidR="00EC1063">
        <w:rPr>
          <w:rStyle w:val="Refdecomentario"/>
        </w:rPr>
        <w:commentReference w:id="173"/>
      </w:r>
      <w:r>
        <w:rPr>
          <w:i/>
          <w:color w:val="595959"/>
          <w:sz w:val="20"/>
          <w:szCs w:val="20"/>
        </w:rPr>
        <w:t xml:space="preserve">, 3, 4, 5 y 6 </w:t>
      </w:r>
    </w:p>
    <w:p w:rsidR="0038116C" w:rsidRDefault="0038116C" w14:paraId="5114F9C5" w14:textId="77777777">
      <w:pPr>
        <w:ind w:firstLine="720"/>
        <w:rPr>
          <w:i/>
          <w:color w:val="595959"/>
          <w:sz w:val="20"/>
          <w:szCs w:val="20"/>
        </w:rPr>
      </w:pPr>
      <w:commentRangeStart w:id="174"/>
    </w:p>
    <w:p w:rsidRPr="0038116C" w:rsidR="00D76D7F" w:rsidRDefault="008B5DCC" w14:paraId="0D2C0033" w14:textId="2CBED994">
      <w:pPr>
        <w:rPr>
          <w:iCs/>
          <w:sz w:val="20"/>
          <w:szCs w:val="20"/>
        </w:rPr>
      </w:pPr>
      <w:r>
        <w:rPr>
          <w:i/>
          <w:color w:val="595959"/>
          <w:sz w:val="20"/>
          <w:szCs w:val="20"/>
        </w:rPr>
        <w:tab/>
      </w:r>
      <w:r w:rsidR="009B62AE">
        <w:rPr>
          <w:i/>
          <w:color w:val="595959"/>
          <w:sz w:val="20"/>
          <w:szCs w:val="20"/>
        </w:rPr>
        <w:t xml:space="preserve"> </w:t>
      </w:r>
      <w:r w:rsidRPr="0038116C" w:rsidR="0038116C">
        <w:rPr>
          <w:iCs/>
          <w:sz w:val="20"/>
          <w:szCs w:val="20"/>
        </w:rPr>
        <w:t>El siguiente video describe las interpretaciones de manga, teniendo en cuenta lo sugerido en el manual de patronaje básico</w:t>
      </w:r>
      <w:r w:rsidR="0038116C">
        <w:rPr>
          <w:iCs/>
          <w:sz w:val="20"/>
          <w:szCs w:val="20"/>
        </w:rPr>
        <w:t>:</w:t>
      </w:r>
      <w:commentRangeEnd w:id="174"/>
      <w:r w:rsidR="0038116C">
        <w:rPr>
          <w:rStyle w:val="Refdecomentario"/>
        </w:rPr>
        <w:commentReference w:id="174"/>
      </w:r>
    </w:p>
    <w:p w:rsidR="00D76D7F" w:rsidRDefault="008B5DCC" w14:paraId="6C106723" w14:textId="3D7D9586">
      <w:pPr>
        <w:ind w:firstLine="284"/>
        <w:rPr>
          <w:i/>
          <w:color w:val="595959"/>
          <w:sz w:val="20"/>
          <w:szCs w:val="20"/>
        </w:rPr>
      </w:pPr>
      <w:r>
        <w:rPr>
          <w:i/>
          <w:color w:val="595959"/>
          <w:sz w:val="20"/>
          <w:szCs w:val="20"/>
        </w:rPr>
        <w:tab/>
      </w:r>
      <w:r w:rsidR="009B62AE">
        <w:rPr>
          <w:i/>
          <w:color w:val="595959"/>
          <w:sz w:val="20"/>
          <w:szCs w:val="20"/>
        </w:rPr>
        <w:t>Video - 8.5.1 Interpretación de mangas</w:t>
      </w:r>
      <w:r w:rsidR="0038116C">
        <w:rPr>
          <w:i/>
          <w:color w:val="595959"/>
          <w:sz w:val="20"/>
          <w:szCs w:val="20"/>
        </w:rPr>
        <w:t xml:space="preserve"> </w:t>
      </w:r>
      <w:r w:rsidRPr="0038116C" w:rsidR="0038116C">
        <w:rPr>
          <w:i/>
          <w:color w:val="595959"/>
          <w:sz w:val="20"/>
          <w:szCs w:val="20"/>
        </w:rPr>
        <w:t>https://youtu.be/2a81MoVG6Dg</w:t>
      </w:r>
    </w:p>
    <w:p w:rsidR="00B77105" w:rsidRDefault="00B77105" w14:paraId="231557A6" w14:textId="77777777">
      <w:pPr>
        <w:rPr>
          <w:sz w:val="20"/>
          <w:szCs w:val="20"/>
        </w:rPr>
      </w:pPr>
    </w:p>
    <w:p w:rsidR="00D76D7F" w:rsidRDefault="009B62AE" w14:paraId="664A0494" w14:textId="46C1231D">
      <w:pPr>
        <w:rPr>
          <w:b/>
          <w:sz w:val="20"/>
          <w:szCs w:val="20"/>
        </w:rPr>
      </w:pPr>
      <w:r>
        <w:rPr>
          <w:b/>
          <w:sz w:val="20"/>
          <w:szCs w:val="20"/>
        </w:rPr>
        <w:t>8.6 Trazo de falda y modificación de básicos de falda</w:t>
      </w:r>
    </w:p>
    <w:p w:rsidR="00D76D7F" w:rsidRDefault="00D76D7F" w14:paraId="409E7F34" w14:textId="77777777">
      <w:pPr>
        <w:rPr>
          <w:sz w:val="20"/>
          <w:szCs w:val="20"/>
        </w:rPr>
      </w:pPr>
    </w:p>
    <w:p w:rsidR="00D76D7F" w:rsidP="00B77105" w:rsidRDefault="009B62AE" w14:paraId="1B82B4C6" w14:textId="3E2BAB36">
      <w:pPr>
        <w:jc w:val="both"/>
        <w:rPr>
          <w:sz w:val="20"/>
          <w:szCs w:val="20"/>
        </w:rPr>
      </w:pPr>
      <w:r>
        <w:rPr>
          <w:sz w:val="20"/>
          <w:szCs w:val="20"/>
        </w:rPr>
        <w:t>Para profundizar en los conceptos y detalles trabajados en el trazo de faldas se hará el análisis de diferentes diseños desde imagen, con el fin de tener referencias visuales de lo que se va trabajando, se tendrán varias imágenes de referencia, en este punto y con la firme intención de afianzar cada vez más el conocimiento, se hará o trabajará todo sobre análisis de proporciones.</w:t>
      </w:r>
    </w:p>
    <w:p w:rsidR="00D76D7F" w:rsidP="00B77105" w:rsidRDefault="00D76D7F" w14:paraId="005DE354" w14:textId="77777777">
      <w:pPr>
        <w:jc w:val="both"/>
        <w:rPr>
          <w:sz w:val="20"/>
          <w:szCs w:val="20"/>
        </w:rPr>
      </w:pPr>
    </w:p>
    <w:p w:rsidR="00D76D7F" w:rsidP="00B77105" w:rsidRDefault="009B62AE" w14:paraId="2CE6C75D" w14:textId="6BC9BFBF">
      <w:pPr>
        <w:jc w:val="both"/>
        <w:rPr>
          <w:sz w:val="20"/>
          <w:szCs w:val="20"/>
        </w:rPr>
      </w:pPr>
      <w:r>
        <w:rPr>
          <w:sz w:val="20"/>
          <w:szCs w:val="20"/>
        </w:rPr>
        <w:t xml:space="preserve">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al tamaño, diseño, impresión, dibujo, básico y sistema de medida, las referencias implementadas son solo ejemplos detallados de cómo y </w:t>
      </w:r>
      <w:commentRangeStart w:id="175"/>
      <w:r w:rsidR="0038116C">
        <w:rPr>
          <w:sz w:val="20"/>
          <w:szCs w:val="20"/>
        </w:rPr>
        <w:t>de</w:t>
      </w:r>
      <w:commentRangeEnd w:id="175"/>
      <w:r w:rsidR="0038116C">
        <w:rPr>
          <w:rStyle w:val="Refdecomentario"/>
        </w:rPr>
        <w:commentReference w:id="175"/>
      </w:r>
      <w:r w:rsidR="0038116C">
        <w:rPr>
          <w:sz w:val="20"/>
          <w:szCs w:val="20"/>
        </w:rPr>
        <w:t xml:space="preserve"> </w:t>
      </w:r>
      <w:r>
        <w:rPr>
          <w:sz w:val="20"/>
          <w:szCs w:val="20"/>
        </w:rPr>
        <w:t>qué manera se debe implementar el desarrollo.</w:t>
      </w:r>
    </w:p>
    <w:p w:rsidR="00D76D7F" w:rsidP="00B77105" w:rsidRDefault="00D76D7F" w14:paraId="2C7AF6F5" w14:textId="77777777">
      <w:pPr>
        <w:jc w:val="both"/>
        <w:rPr>
          <w:sz w:val="20"/>
          <w:szCs w:val="20"/>
        </w:rPr>
      </w:pPr>
    </w:p>
    <w:p w:rsidR="00D76D7F" w:rsidP="00B77105" w:rsidRDefault="009B62AE" w14:paraId="0460D166" w14:textId="77777777">
      <w:pPr>
        <w:jc w:val="both"/>
        <w:rPr>
          <w:sz w:val="20"/>
          <w:szCs w:val="20"/>
        </w:rPr>
      </w:pPr>
      <w:commentRangeStart w:id="176"/>
      <w:r>
        <w:rPr>
          <w:sz w:val="20"/>
          <w:szCs w:val="20"/>
        </w:rPr>
        <w:t>La finalidad del ejercicio es poder comparar de qué manera se puede implementar el básico llevándolo hacia diferentes tipos de diseño, bajo una misma tipología.</w:t>
      </w:r>
      <w:commentRangeEnd w:id="176"/>
      <w:r w:rsidR="004F3DF1">
        <w:rPr>
          <w:rStyle w:val="Refdecomentario"/>
        </w:rPr>
        <w:commentReference w:id="176"/>
      </w:r>
    </w:p>
    <w:p w:rsidR="00D76D7F" w:rsidRDefault="009B62AE" w14:paraId="114DF8F8" w14:textId="77777777">
      <w:pPr>
        <w:ind w:firstLine="720"/>
        <w:rPr>
          <w:i/>
          <w:color w:val="595959"/>
          <w:sz w:val="20"/>
          <w:szCs w:val="20"/>
        </w:rPr>
      </w:pPr>
      <w:r>
        <w:rPr>
          <w:i/>
          <w:color w:val="595959"/>
          <w:sz w:val="20"/>
          <w:szCs w:val="20"/>
        </w:rPr>
        <w:t xml:space="preserve">Imagen 1, 2 </w:t>
      </w:r>
      <w:commentRangeStart w:id="177"/>
      <w:commentRangeStart w:id="178"/>
      <w:r>
        <w:rPr>
          <w:i/>
          <w:color w:val="595959"/>
          <w:sz w:val="20"/>
          <w:szCs w:val="20"/>
        </w:rPr>
        <w:t>y</w:t>
      </w:r>
      <w:commentRangeEnd w:id="177"/>
      <w:r w:rsidR="000A09BD">
        <w:rPr>
          <w:rStyle w:val="Refdecomentario"/>
        </w:rPr>
        <w:commentReference w:id="177"/>
      </w:r>
      <w:commentRangeEnd w:id="178"/>
      <w:r w:rsidR="004F3DF1">
        <w:rPr>
          <w:rStyle w:val="Refdecomentario"/>
        </w:rPr>
        <w:commentReference w:id="178"/>
      </w:r>
      <w:r>
        <w:rPr>
          <w:i/>
          <w:color w:val="595959"/>
          <w:sz w:val="20"/>
          <w:szCs w:val="20"/>
        </w:rPr>
        <w:t xml:space="preserve"> 3</w:t>
      </w:r>
    </w:p>
    <w:p w:rsidR="00585392" w:rsidRDefault="00585392" w14:paraId="493C2631" w14:textId="77777777">
      <w:pPr>
        <w:ind w:firstLine="720"/>
        <w:rPr>
          <w:i/>
          <w:color w:val="595959"/>
          <w:sz w:val="20"/>
          <w:szCs w:val="20"/>
        </w:rPr>
      </w:pPr>
    </w:p>
    <w:p w:rsidRPr="00AE5A3F" w:rsidR="00D76D7F" w:rsidRDefault="008B5DCC" w14:paraId="7754FD6F" w14:textId="6B1D7E8F">
      <w:pPr>
        <w:rPr>
          <w:iCs/>
          <w:sz w:val="20"/>
          <w:szCs w:val="20"/>
        </w:rPr>
      </w:pPr>
      <w:commentRangeStart w:id="179"/>
      <w:r w:rsidRPr="00AE5A3F">
        <w:rPr>
          <w:iCs/>
          <w:sz w:val="20"/>
          <w:szCs w:val="20"/>
        </w:rPr>
        <w:tab/>
      </w:r>
      <w:r w:rsidRPr="00AE5A3F" w:rsidR="004F3DF1">
        <w:rPr>
          <w:iCs/>
          <w:sz w:val="20"/>
          <w:szCs w:val="20"/>
        </w:rPr>
        <w:t>En el siguiente video, se realiza una explicación detallada acerca del trazo de falda</w:t>
      </w:r>
      <w:commentRangeEnd w:id="179"/>
      <w:r w:rsidR="00AE5A3F">
        <w:rPr>
          <w:rStyle w:val="Refdecomentario"/>
        </w:rPr>
        <w:commentReference w:id="179"/>
      </w:r>
    </w:p>
    <w:p w:rsidRPr="00AE5A3F" w:rsidR="00AE5A3F" w:rsidP="00AE5A3F" w:rsidRDefault="008B5DCC" w14:paraId="106B56BC" w14:textId="00EB220C">
      <w:pPr>
        <w:ind w:firstLine="284"/>
        <w:rPr>
          <w:i/>
          <w:color w:val="595959"/>
          <w:sz w:val="20"/>
          <w:szCs w:val="20"/>
        </w:rPr>
      </w:pPr>
      <w:r>
        <w:rPr>
          <w:sz w:val="20"/>
          <w:szCs w:val="20"/>
        </w:rPr>
        <w:tab/>
      </w:r>
      <w:r w:rsidR="009B62AE">
        <w:rPr>
          <w:i/>
          <w:color w:val="595959"/>
          <w:sz w:val="20"/>
          <w:szCs w:val="20"/>
        </w:rPr>
        <w:t xml:space="preserve">Video - </w:t>
      </w:r>
      <w:r w:rsidR="00B5366E">
        <w:rPr>
          <w:i/>
          <w:color w:val="595959"/>
          <w:sz w:val="20"/>
          <w:szCs w:val="20"/>
        </w:rPr>
        <w:t>3</w:t>
      </w:r>
      <w:r w:rsidR="009B62AE">
        <w:rPr>
          <w:i/>
          <w:color w:val="595959"/>
          <w:sz w:val="20"/>
          <w:szCs w:val="20"/>
        </w:rPr>
        <w:t>.6 Trazo de falda y modificación de básicos de falda</w:t>
      </w:r>
      <w:r w:rsidR="00585392">
        <w:rPr>
          <w:i/>
          <w:color w:val="595959"/>
          <w:sz w:val="20"/>
          <w:szCs w:val="20"/>
        </w:rPr>
        <w:t xml:space="preserve"> </w:t>
      </w:r>
      <w:hyperlink w:history="1" r:id="rId59">
        <w:r w:rsidRPr="00206466" w:rsidR="00585392">
          <w:rPr>
            <w:rStyle w:val="Hipervnculo"/>
            <w:i/>
            <w:sz w:val="20"/>
            <w:szCs w:val="20"/>
          </w:rPr>
          <w:t>https://youtu.be/xtyPQh3vtuc</w:t>
        </w:r>
      </w:hyperlink>
    </w:p>
    <w:p w:rsidR="00D76D7F" w:rsidRDefault="00D76D7F" w14:paraId="1C5A4AA2" w14:textId="5F4B2DC2">
      <w:pPr>
        <w:rPr>
          <w:b/>
          <w:sz w:val="20"/>
          <w:szCs w:val="20"/>
        </w:rPr>
      </w:pPr>
    </w:p>
    <w:p w:rsidRPr="002E3140" w:rsidR="002E3140" w:rsidRDefault="002E3140" w14:paraId="62274D42" w14:textId="6CD13EEE">
      <w:pPr>
        <w:rPr>
          <w:bCs/>
          <w:sz w:val="20"/>
          <w:szCs w:val="20"/>
        </w:rPr>
      </w:pPr>
      <w:r w:rsidRPr="004F3DF1">
        <w:rPr>
          <w:bCs/>
          <w:sz w:val="20"/>
          <w:szCs w:val="20"/>
        </w:rPr>
        <w:t>En este tipo de prendas es importante tener en cuenta el tipo de pretina sea acorde al diseño, así mismo</w:t>
      </w:r>
      <w:r w:rsidRPr="004F3DF1" w:rsidR="004C49F5">
        <w:rPr>
          <w:bCs/>
          <w:sz w:val="20"/>
          <w:szCs w:val="20"/>
        </w:rPr>
        <w:t xml:space="preserve">, </w:t>
      </w:r>
      <w:r w:rsidRPr="004F3DF1">
        <w:rPr>
          <w:bCs/>
          <w:sz w:val="20"/>
          <w:szCs w:val="20"/>
        </w:rPr>
        <w:t>su ancho con el fin de mejorar la horma en la figura femenina.</w:t>
      </w:r>
    </w:p>
    <w:p w:rsidR="002E3140" w:rsidRDefault="002E3140" w14:paraId="75B296AC" w14:textId="77777777">
      <w:pPr>
        <w:rPr>
          <w:b/>
          <w:sz w:val="20"/>
          <w:szCs w:val="20"/>
        </w:rPr>
      </w:pPr>
    </w:p>
    <w:p w:rsidR="00D76D7F" w:rsidRDefault="00625377" w14:paraId="4EEDF55A" w14:textId="75F15A39">
      <w:pPr>
        <w:rPr>
          <w:b/>
          <w:sz w:val="20"/>
          <w:szCs w:val="20"/>
        </w:rPr>
      </w:pPr>
      <w:r>
        <w:rPr>
          <w:b/>
          <w:sz w:val="20"/>
          <w:szCs w:val="20"/>
        </w:rPr>
        <w:t>3</w:t>
      </w:r>
      <w:r w:rsidR="009B62AE">
        <w:rPr>
          <w:b/>
          <w:sz w:val="20"/>
          <w:szCs w:val="20"/>
        </w:rPr>
        <w:t>.6.1 Trazo de faldas rotondas</w:t>
      </w:r>
    </w:p>
    <w:p w:rsidR="00D76D7F" w:rsidRDefault="00D76D7F" w14:paraId="19EA68FF" w14:textId="77777777">
      <w:pPr>
        <w:rPr>
          <w:sz w:val="20"/>
          <w:szCs w:val="20"/>
        </w:rPr>
      </w:pPr>
    </w:p>
    <w:p w:rsidR="00D76D7F" w:rsidP="00B77105" w:rsidRDefault="009B62AE" w14:paraId="50CAB64F" w14:textId="471F283B">
      <w:pPr>
        <w:jc w:val="both"/>
        <w:rPr>
          <w:sz w:val="20"/>
          <w:szCs w:val="20"/>
        </w:rPr>
      </w:pPr>
      <w:r>
        <w:rPr>
          <w:sz w:val="20"/>
          <w:szCs w:val="20"/>
        </w:rPr>
        <w:t xml:space="preserve">Para profundizar en los conceptos y detalles trabajados en el trazo de faldas se hará el análisis de diferentes diseños desde imagen, con el fin de tener referencias visuales de lo que se va trabajando, se tendrán varias imágenes de </w:t>
      </w:r>
      <w:proofErr w:type="spellStart"/>
      <w:r>
        <w:rPr>
          <w:sz w:val="20"/>
          <w:szCs w:val="20"/>
        </w:rPr>
        <w:t>ref</w:t>
      </w:r>
      <w:proofErr w:type="spellEnd"/>
      <w:r w:rsidR="009352B6">
        <w:rPr>
          <w:sz w:val="20"/>
          <w:szCs w:val="20"/>
        </w:rPr>
        <w:tab/>
      </w:r>
      <w:proofErr w:type="spellStart"/>
      <w:r>
        <w:rPr>
          <w:sz w:val="20"/>
          <w:szCs w:val="20"/>
        </w:rPr>
        <w:t>erencia</w:t>
      </w:r>
      <w:proofErr w:type="spellEnd"/>
      <w:r>
        <w:rPr>
          <w:sz w:val="20"/>
          <w:szCs w:val="20"/>
        </w:rPr>
        <w:t>, en este punto y con la firme intención de afianzar cada vez más el conocimiento, se implementará una serie de términos técnicos que irán generando diferentes volúmenes o estructuras sobre el cuerpo.</w:t>
      </w:r>
    </w:p>
    <w:p w:rsidR="002E3140" w:rsidP="00B77105" w:rsidRDefault="002E3140" w14:paraId="6AF1A4DD" w14:textId="534EABAB">
      <w:pPr>
        <w:jc w:val="both"/>
        <w:rPr>
          <w:sz w:val="20"/>
          <w:szCs w:val="20"/>
        </w:rPr>
      </w:pPr>
    </w:p>
    <w:p w:rsidR="00D76D7F" w:rsidP="00B77105" w:rsidRDefault="002E3140" w14:paraId="7E83F884" w14:textId="6EFD97AE">
      <w:pPr>
        <w:jc w:val="both"/>
        <w:rPr>
          <w:sz w:val="20"/>
          <w:szCs w:val="20"/>
        </w:rPr>
      </w:pPr>
      <w:r w:rsidRPr="00585392">
        <w:rPr>
          <w:sz w:val="20"/>
          <w:szCs w:val="20"/>
        </w:rPr>
        <w:t xml:space="preserve">El patronista debe interpretar el vuelo requerido </w:t>
      </w:r>
      <w:r w:rsidRPr="00585392" w:rsidR="008F0C7A">
        <w:rPr>
          <w:sz w:val="20"/>
          <w:szCs w:val="20"/>
        </w:rPr>
        <w:t>del</w:t>
      </w:r>
      <w:r w:rsidRPr="00585392">
        <w:rPr>
          <w:sz w:val="20"/>
          <w:szCs w:val="20"/>
        </w:rPr>
        <w:t xml:space="preserve"> diseño de la faldas rotonda</w:t>
      </w:r>
      <w:r w:rsidRPr="00585392" w:rsidR="008F0C7A">
        <w:rPr>
          <w:sz w:val="20"/>
          <w:szCs w:val="20"/>
        </w:rPr>
        <w:t xml:space="preserve">s y a su vez la tela a utilizar, con el fin </w:t>
      </w:r>
      <w:r w:rsidRPr="00585392" w:rsidR="003A78D6">
        <w:rPr>
          <w:sz w:val="20"/>
          <w:szCs w:val="20"/>
        </w:rPr>
        <w:t xml:space="preserve">de que </w:t>
      </w:r>
      <w:r w:rsidRPr="00585392" w:rsidR="008F0C7A">
        <w:rPr>
          <w:sz w:val="20"/>
          <w:szCs w:val="20"/>
        </w:rPr>
        <w:t>se desarrolle de manera correcta</w:t>
      </w:r>
      <w:r w:rsidRPr="00585392" w:rsidR="003A78D6">
        <w:rPr>
          <w:sz w:val="20"/>
          <w:szCs w:val="20"/>
        </w:rPr>
        <w:t>,</w:t>
      </w:r>
      <w:r w:rsidRPr="00585392" w:rsidR="008F0C7A">
        <w:rPr>
          <w:sz w:val="20"/>
          <w:szCs w:val="20"/>
        </w:rPr>
        <w:t xml:space="preserve"> y no presenten inconvenientes en el proceso de corte.</w:t>
      </w:r>
      <w:r w:rsidRPr="00585392" w:rsidR="008B5DCC">
        <w:rPr>
          <w:sz w:val="20"/>
          <w:szCs w:val="20"/>
        </w:rPr>
        <w:t xml:space="preserve"> </w:t>
      </w:r>
      <w:r w:rsidRPr="00585392" w:rsidR="009B62AE">
        <w:rPr>
          <w:sz w:val="20"/>
          <w:szCs w:val="20"/>
        </w:rPr>
        <w:t>La finalidad del ejercicio es poder experimentar de qué manera se puede implementar el mismo punto de partida (falda) hacia diferentes tipos de resultados, bajo una misma tipología.</w:t>
      </w:r>
    </w:p>
    <w:p w:rsidR="00D76D7F" w:rsidP="00585392" w:rsidRDefault="00AE5A3F" w14:paraId="27E1E986" w14:textId="31920741">
      <w:pPr>
        <w:rPr>
          <w:i/>
          <w:color w:val="595959"/>
          <w:sz w:val="20"/>
          <w:szCs w:val="20"/>
        </w:rPr>
      </w:pPr>
      <w:commentRangeStart w:id="180"/>
      <w:r>
        <w:rPr>
          <w:i/>
          <w:noProof/>
          <w:color w:val="595959"/>
          <w:sz w:val="20"/>
          <w:szCs w:val="20"/>
        </w:rPr>
        <w:drawing>
          <wp:inline distT="0" distB="0" distL="0" distR="0" wp14:anchorId="5AB22145" wp14:editId="35B14E87">
            <wp:extent cx="4681542" cy="1660525"/>
            <wp:effectExtent l="0" t="0" r="5080" b="0"/>
            <wp:docPr id="85270310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2242" cy="1664320"/>
                    </a:xfrm>
                    <a:prstGeom prst="rect">
                      <a:avLst/>
                    </a:prstGeom>
                    <a:noFill/>
                  </pic:spPr>
                </pic:pic>
              </a:graphicData>
            </a:graphic>
          </wp:inline>
        </w:drawing>
      </w:r>
      <w:commentRangeEnd w:id="180"/>
      <w:r>
        <w:rPr>
          <w:rStyle w:val="Refdecomentario"/>
        </w:rPr>
        <w:commentReference w:id="180"/>
      </w:r>
    </w:p>
    <w:p w:rsidRPr="00D0413C" w:rsidR="00D76D7F" w:rsidRDefault="008B5DCC" w14:paraId="20C8800A" w14:textId="3D215657">
      <w:pPr>
        <w:rPr>
          <w:iCs/>
          <w:sz w:val="20"/>
          <w:szCs w:val="20"/>
        </w:rPr>
      </w:pPr>
      <w:commentRangeStart w:id="181"/>
      <w:r w:rsidRPr="00D0413C">
        <w:rPr>
          <w:iCs/>
          <w:sz w:val="20"/>
          <w:szCs w:val="20"/>
        </w:rPr>
        <w:tab/>
      </w:r>
      <w:r w:rsidRPr="00D0413C" w:rsidR="009B62AE">
        <w:rPr>
          <w:iCs/>
          <w:sz w:val="20"/>
          <w:szCs w:val="20"/>
        </w:rPr>
        <w:t xml:space="preserve"> </w:t>
      </w:r>
      <w:r w:rsidRPr="00D0413C" w:rsidR="00D0413C">
        <w:rPr>
          <w:iCs/>
          <w:sz w:val="20"/>
          <w:szCs w:val="20"/>
        </w:rPr>
        <w:t>En el siguiente video se explica de manera detallada, el proceso para realizar en trazo de faldas tipo rotonda:</w:t>
      </w:r>
      <w:commentRangeEnd w:id="181"/>
      <w:r w:rsidR="00D0413C">
        <w:rPr>
          <w:rStyle w:val="Refdecomentario"/>
        </w:rPr>
        <w:commentReference w:id="181"/>
      </w:r>
    </w:p>
    <w:p w:rsidR="00D76D7F" w:rsidRDefault="008B5DCC" w14:paraId="46E4C89D" w14:textId="6DCF6F63">
      <w:pPr>
        <w:ind w:firstLine="284"/>
        <w:rPr>
          <w:i/>
          <w:color w:val="595959"/>
          <w:sz w:val="20"/>
          <w:szCs w:val="20"/>
        </w:rPr>
      </w:pPr>
      <w:r>
        <w:rPr>
          <w:i/>
          <w:color w:val="595959"/>
          <w:sz w:val="20"/>
          <w:szCs w:val="20"/>
        </w:rPr>
        <w:tab/>
      </w:r>
      <w:r w:rsidR="009B62AE">
        <w:rPr>
          <w:i/>
          <w:color w:val="595959"/>
          <w:sz w:val="20"/>
          <w:szCs w:val="20"/>
        </w:rPr>
        <w:t xml:space="preserve">Video - </w:t>
      </w:r>
      <w:r w:rsidR="00B5366E">
        <w:rPr>
          <w:i/>
          <w:color w:val="595959"/>
          <w:sz w:val="20"/>
          <w:szCs w:val="20"/>
        </w:rPr>
        <w:t>3</w:t>
      </w:r>
      <w:r w:rsidR="009B62AE">
        <w:rPr>
          <w:i/>
          <w:color w:val="595959"/>
          <w:sz w:val="20"/>
          <w:szCs w:val="20"/>
        </w:rPr>
        <w:t>.6.1 Trazo de faldas rotondas</w:t>
      </w:r>
      <w:r w:rsidR="00AE5A3F">
        <w:rPr>
          <w:i/>
          <w:color w:val="595959"/>
          <w:sz w:val="20"/>
          <w:szCs w:val="20"/>
        </w:rPr>
        <w:t xml:space="preserve"> </w:t>
      </w:r>
      <w:r w:rsidRPr="00AE5A3F" w:rsidR="00AE5A3F">
        <w:rPr>
          <w:i/>
          <w:color w:val="595959"/>
          <w:sz w:val="20"/>
          <w:szCs w:val="20"/>
        </w:rPr>
        <w:t>https://youtu.be/NxZQL369p9Q</w:t>
      </w:r>
    </w:p>
    <w:p w:rsidR="00D76D7F" w:rsidRDefault="00D76D7F" w14:paraId="2675907B" w14:textId="77777777">
      <w:pPr>
        <w:rPr>
          <w:b/>
          <w:sz w:val="20"/>
          <w:szCs w:val="20"/>
        </w:rPr>
      </w:pPr>
    </w:p>
    <w:p w:rsidR="00D76D7F" w:rsidRDefault="00B5366E" w14:paraId="07348558" w14:textId="0526A292">
      <w:pPr>
        <w:rPr>
          <w:b/>
          <w:sz w:val="20"/>
          <w:szCs w:val="20"/>
        </w:rPr>
      </w:pPr>
      <w:r>
        <w:rPr>
          <w:b/>
          <w:sz w:val="20"/>
          <w:szCs w:val="20"/>
        </w:rPr>
        <w:t>3</w:t>
      </w:r>
      <w:r w:rsidR="009B62AE">
        <w:rPr>
          <w:b/>
          <w:sz w:val="20"/>
          <w:szCs w:val="20"/>
        </w:rPr>
        <w:t>.7 Trazo de vestido de noche</w:t>
      </w:r>
    </w:p>
    <w:p w:rsidR="00D76D7F" w:rsidRDefault="00D76D7F" w14:paraId="04EC3F76" w14:textId="77777777">
      <w:pPr>
        <w:rPr>
          <w:sz w:val="20"/>
          <w:szCs w:val="20"/>
        </w:rPr>
      </w:pPr>
    </w:p>
    <w:p w:rsidR="00D76D7F" w:rsidP="00B77105" w:rsidRDefault="009B62AE" w14:paraId="764B5812" w14:textId="36377F3A">
      <w:pPr>
        <w:jc w:val="both"/>
        <w:rPr>
          <w:sz w:val="20"/>
          <w:szCs w:val="20"/>
        </w:rPr>
      </w:pPr>
      <w:commentRangeStart w:id="182"/>
      <w:r>
        <w:rPr>
          <w:sz w:val="20"/>
          <w:szCs w:val="20"/>
        </w:rPr>
        <w:t>Para profundizar en los conceptos y detalles trabajados en el trazo de prendas superiores e inferiores se hará el análisis de diferentes diseños desde imagen y plano, con el fin de tener referencias visuales de lo que se va trabajando, se tendrán varios puntos. El desarrollo de diseños tiene como objetivo principal afianzar cada vez más el conocimiento bajo el análisis de proporciones y requerimientos de las prendas.</w:t>
      </w:r>
    </w:p>
    <w:p w:rsidR="00D76D7F" w:rsidP="00B77105" w:rsidRDefault="00D76D7F" w14:paraId="437EB24F" w14:textId="77777777">
      <w:pPr>
        <w:jc w:val="both"/>
        <w:rPr>
          <w:sz w:val="20"/>
          <w:szCs w:val="20"/>
        </w:rPr>
      </w:pPr>
    </w:p>
    <w:p w:rsidR="00D76D7F" w:rsidP="00B77105" w:rsidRDefault="009B62AE" w14:paraId="6E8B5FA1" w14:textId="65E8B55B">
      <w:pPr>
        <w:jc w:val="both"/>
        <w:rPr>
          <w:sz w:val="20"/>
          <w:szCs w:val="20"/>
        </w:rPr>
      </w:pPr>
      <w:r>
        <w:rPr>
          <w:sz w:val="20"/>
          <w:szCs w:val="20"/>
        </w:rPr>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w:t>
      </w:r>
      <w:r w:rsidR="00CB6DE1">
        <w:rPr>
          <w:sz w:val="20"/>
          <w:szCs w:val="20"/>
        </w:rPr>
        <w:t>n</w:t>
      </w:r>
      <w:r>
        <w:rPr>
          <w:sz w:val="20"/>
          <w:szCs w:val="20"/>
        </w:rPr>
        <w:t xml:space="preserve"> de acuerdo al tamaño, diseño, impresión, dibujo, básico y sistema de medida, las referencias implementadas son solo ejemplos detallados de cómo y </w:t>
      </w:r>
      <w:r w:rsidR="00CB6DE1">
        <w:rPr>
          <w:sz w:val="20"/>
          <w:szCs w:val="20"/>
        </w:rPr>
        <w:t xml:space="preserve">de </w:t>
      </w:r>
      <w:r>
        <w:rPr>
          <w:sz w:val="20"/>
          <w:szCs w:val="20"/>
        </w:rPr>
        <w:t>qué manera se debe implementar el desarrollo.</w:t>
      </w:r>
      <w:commentRangeEnd w:id="182"/>
      <w:r w:rsidR="00D0413C">
        <w:rPr>
          <w:rStyle w:val="Refdecomentario"/>
        </w:rPr>
        <w:commentReference w:id="182"/>
      </w:r>
    </w:p>
    <w:p w:rsidR="008F0C7A" w:rsidP="00B77105" w:rsidRDefault="008F0C7A" w14:paraId="412C8CC6" w14:textId="652152C8">
      <w:pPr>
        <w:jc w:val="both"/>
        <w:rPr>
          <w:sz w:val="20"/>
          <w:szCs w:val="20"/>
        </w:rPr>
      </w:pPr>
    </w:p>
    <w:p w:rsidRPr="00D0413C" w:rsidR="008F0C7A" w:rsidP="00B77105" w:rsidRDefault="008F0C7A" w14:paraId="4A71AE1A" w14:textId="68811719">
      <w:pPr>
        <w:jc w:val="both"/>
        <w:rPr>
          <w:sz w:val="20"/>
          <w:szCs w:val="20"/>
        </w:rPr>
      </w:pPr>
      <w:r w:rsidRPr="00D0413C">
        <w:rPr>
          <w:sz w:val="20"/>
          <w:szCs w:val="20"/>
        </w:rPr>
        <w:t>El vestido</w:t>
      </w:r>
      <w:r w:rsidRPr="00D0413C" w:rsidR="00717646">
        <w:rPr>
          <w:sz w:val="20"/>
          <w:szCs w:val="20"/>
        </w:rPr>
        <w:t>,</w:t>
      </w:r>
      <w:r w:rsidRPr="00D0413C">
        <w:rPr>
          <w:sz w:val="20"/>
          <w:szCs w:val="20"/>
        </w:rPr>
        <w:t xml:space="preserve"> prenda fundamental para el uso en ocasiones tanto cas</w:t>
      </w:r>
      <w:r w:rsidRPr="00D0413C" w:rsidR="00717646">
        <w:rPr>
          <w:sz w:val="20"/>
          <w:szCs w:val="20"/>
        </w:rPr>
        <w:t>u</w:t>
      </w:r>
      <w:r w:rsidRPr="00D0413C">
        <w:rPr>
          <w:sz w:val="20"/>
          <w:szCs w:val="20"/>
        </w:rPr>
        <w:t xml:space="preserve">ales como formales, </w:t>
      </w:r>
      <w:r w:rsidRPr="00D0413C" w:rsidR="00717646">
        <w:rPr>
          <w:sz w:val="20"/>
          <w:szCs w:val="20"/>
        </w:rPr>
        <w:t xml:space="preserve">en </w:t>
      </w:r>
      <w:r w:rsidRPr="00D0413C" w:rsidR="00222D49">
        <w:rPr>
          <w:sz w:val="20"/>
          <w:szCs w:val="20"/>
        </w:rPr>
        <w:t>e</w:t>
      </w:r>
      <w:r w:rsidRPr="00D0413C" w:rsidR="00717646">
        <w:rPr>
          <w:sz w:val="20"/>
          <w:szCs w:val="20"/>
        </w:rPr>
        <w:t xml:space="preserve">ste caso, </w:t>
      </w:r>
      <w:r w:rsidRPr="00D0413C">
        <w:rPr>
          <w:sz w:val="20"/>
          <w:szCs w:val="20"/>
        </w:rPr>
        <w:t>se hace hincapié en los vestidos de noche, los cuales se reconoce</w:t>
      </w:r>
      <w:r w:rsidRPr="00D0413C" w:rsidR="00222D49">
        <w:rPr>
          <w:sz w:val="20"/>
          <w:szCs w:val="20"/>
        </w:rPr>
        <w:t>n</w:t>
      </w:r>
      <w:r w:rsidRPr="00D0413C">
        <w:rPr>
          <w:sz w:val="20"/>
          <w:szCs w:val="20"/>
        </w:rPr>
        <w:t xml:space="preserve"> como requisito en normas de etiqueta de vestir</w:t>
      </w:r>
      <w:r w:rsidRPr="00D0413C" w:rsidR="00717646">
        <w:rPr>
          <w:sz w:val="20"/>
          <w:szCs w:val="20"/>
        </w:rPr>
        <w:t>,</w:t>
      </w:r>
      <w:r w:rsidRPr="00D0413C">
        <w:rPr>
          <w:sz w:val="20"/>
          <w:szCs w:val="20"/>
        </w:rPr>
        <w:t xml:space="preserve"> en los eventos de la mencionada jornada. Los vestidos resaltan en mayor medida las curvas de las féminas siempre y cuando guarde coherencia con la elegancia de la prenda, </w:t>
      </w:r>
      <w:r w:rsidRPr="00D0413C" w:rsidR="00222D49">
        <w:rPr>
          <w:sz w:val="20"/>
          <w:szCs w:val="20"/>
        </w:rPr>
        <w:t>que</w:t>
      </w:r>
      <w:r w:rsidRPr="00D0413C">
        <w:rPr>
          <w:sz w:val="20"/>
          <w:szCs w:val="20"/>
        </w:rPr>
        <w:t xml:space="preserve"> e</w:t>
      </w:r>
      <w:r w:rsidRPr="00D0413C" w:rsidR="00717646">
        <w:rPr>
          <w:sz w:val="20"/>
          <w:szCs w:val="20"/>
        </w:rPr>
        <w:t>s su rasgo primordial</w:t>
      </w:r>
      <w:r w:rsidRPr="00D0413C">
        <w:rPr>
          <w:sz w:val="20"/>
          <w:szCs w:val="20"/>
        </w:rPr>
        <w:t>.</w:t>
      </w:r>
      <w:r w:rsidRPr="00D0413C" w:rsidR="00717646">
        <w:rPr>
          <w:sz w:val="20"/>
          <w:szCs w:val="20"/>
        </w:rPr>
        <w:t xml:space="preserve"> Los sistemas de ajuste como cortes y pinzas, amplitudes, además de sistemas de cierre deben coordinar con el diseño presentado</w:t>
      </w:r>
      <w:r w:rsidRPr="00D0413C" w:rsidR="0060614A">
        <w:rPr>
          <w:sz w:val="20"/>
          <w:szCs w:val="20"/>
        </w:rPr>
        <w:t xml:space="preserve"> y sus proporciones</w:t>
      </w:r>
      <w:r w:rsidRPr="00D0413C" w:rsidR="00717646">
        <w:rPr>
          <w:sz w:val="20"/>
          <w:szCs w:val="20"/>
        </w:rPr>
        <w:t>. Los largos de los vestidos de noche merecen atención en el desarrollo del patronaje sobre todo en lo relacionado con las especificaciones en el corte.</w:t>
      </w:r>
    </w:p>
    <w:p w:rsidRPr="00D0413C" w:rsidR="00D76D7F" w:rsidRDefault="00D76D7F" w14:paraId="73E0A902" w14:textId="77777777">
      <w:pPr>
        <w:rPr>
          <w:sz w:val="20"/>
          <w:szCs w:val="20"/>
        </w:rPr>
      </w:pPr>
    </w:p>
    <w:p w:rsidR="00D76D7F" w:rsidP="00B77105" w:rsidRDefault="009B62AE" w14:paraId="0CC0A5F2" w14:textId="3B60041B" w14:noSpellErr="1">
      <w:pPr>
        <w:jc w:val="both"/>
        <w:rPr>
          <w:sz w:val="20"/>
          <w:szCs w:val="20"/>
        </w:rPr>
      </w:pPr>
      <w:bookmarkStart w:name="_Int_BZpJpWcD" w:id="1003819025"/>
      <w:r w:rsidRPr="2878D501" w:rsidR="009B62AE">
        <w:rPr>
          <w:sz w:val="20"/>
          <w:szCs w:val="20"/>
        </w:rPr>
        <w:t>La finalidad del ejercicio es poder aplicar todo el conocimiento y manejo de conceptos adquirido</w:t>
      </w:r>
      <w:r w:rsidRPr="2878D501" w:rsidR="00222D49">
        <w:rPr>
          <w:sz w:val="20"/>
          <w:szCs w:val="20"/>
        </w:rPr>
        <w:t>s</w:t>
      </w:r>
      <w:r w:rsidRPr="2878D501" w:rsidR="009B62AE">
        <w:rPr>
          <w:sz w:val="20"/>
          <w:szCs w:val="20"/>
        </w:rPr>
        <w:t xml:space="preserve"> hasta el momento, llevando la implementación de los básicos hacia diferentes tipos de prendas.</w:t>
      </w:r>
      <w:bookmarkEnd w:id="1003819025"/>
    </w:p>
    <w:p w:rsidR="00C42024" w:rsidRDefault="00C42024" w14:paraId="16772E65" w14:textId="1080E307">
      <w:pPr>
        <w:rPr>
          <w:i/>
          <w:color w:val="595959"/>
          <w:sz w:val="20"/>
          <w:szCs w:val="20"/>
        </w:rPr>
      </w:pPr>
      <w:commentRangeStart w:id="183"/>
      <w:r>
        <w:rPr>
          <w:i/>
          <w:noProof/>
          <w:color w:val="595959"/>
          <w:sz w:val="20"/>
          <w:szCs w:val="20"/>
        </w:rPr>
        <w:drawing>
          <wp:inline distT="0" distB="0" distL="0" distR="0" wp14:anchorId="010489C6" wp14:editId="4577A451">
            <wp:extent cx="2692400" cy="1843546"/>
            <wp:effectExtent l="0" t="0" r="0" b="4445"/>
            <wp:docPr id="59518041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8463" cy="1854545"/>
                    </a:xfrm>
                    <a:prstGeom prst="rect">
                      <a:avLst/>
                    </a:prstGeom>
                    <a:noFill/>
                  </pic:spPr>
                </pic:pic>
              </a:graphicData>
            </a:graphic>
          </wp:inline>
        </w:drawing>
      </w:r>
      <w:commentRangeEnd w:id="183"/>
      <w:r>
        <w:rPr>
          <w:rStyle w:val="Refdecomentario"/>
        </w:rPr>
        <w:commentReference w:id="183"/>
      </w:r>
    </w:p>
    <w:p w:rsidR="00652A4A" w:rsidRDefault="00652A4A" w14:paraId="350B0C8D" w14:textId="35ADB77F">
      <w:pPr>
        <w:rPr>
          <w:i/>
          <w:color w:val="595959"/>
          <w:sz w:val="20"/>
          <w:szCs w:val="20"/>
        </w:rPr>
      </w:pPr>
      <w:commentRangeStart w:id="184"/>
      <w:r>
        <w:rPr>
          <w:i/>
          <w:noProof/>
          <w:color w:val="595959"/>
          <w:sz w:val="20"/>
          <w:szCs w:val="20"/>
        </w:rPr>
        <w:drawing>
          <wp:inline distT="0" distB="0" distL="0" distR="0" wp14:anchorId="3ED96489" wp14:editId="1AB04DFE">
            <wp:extent cx="2473960" cy="2186777"/>
            <wp:effectExtent l="0" t="0" r="2540" b="4445"/>
            <wp:docPr id="31341324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82136" cy="2194004"/>
                    </a:xfrm>
                    <a:prstGeom prst="rect">
                      <a:avLst/>
                    </a:prstGeom>
                    <a:noFill/>
                  </pic:spPr>
                </pic:pic>
              </a:graphicData>
            </a:graphic>
          </wp:inline>
        </w:drawing>
      </w:r>
      <w:commentRangeEnd w:id="184"/>
      <w:r>
        <w:rPr>
          <w:rStyle w:val="Refdecomentario"/>
        </w:rPr>
        <w:commentReference w:id="184"/>
      </w:r>
    </w:p>
    <w:p w:rsidR="00C42024" w:rsidRDefault="00C42024" w14:paraId="085D80B8" w14:textId="77777777">
      <w:pPr>
        <w:rPr>
          <w:i/>
          <w:color w:val="595959"/>
          <w:sz w:val="20"/>
          <w:szCs w:val="20"/>
        </w:rPr>
      </w:pPr>
    </w:p>
    <w:p w:rsidRPr="00D0413C" w:rsidR="00D76D7F" w:rsidRDefault="008B5DCC" w14:paraId="170FA81C" w14:textId="753B8B57">
      <w:pPr>
        <w:rPr>
          <w:sz w:val="20"/>
          <w:szCs w:val="20"/>
        </w:rPr>
      </w:pPr>
      <w:commentRangeStart w:id="185"/>
      <w:r w:rsidRPr="00D0413C">
        <w:rPr>
          <w:i/>
          <w:sz w:val="20"/>
          <w:szCs w:val="20"/>
        </w:rPr>
        <w:tab/>
      </w:r>
      <w:r w:rsidRPr="00D0413C" w:rsidR="00D0413C">
        <w:rPr>
          <w:i/>
          <w:sz w:val="20"/>
          <w:szCs w:val="20"/>
        </w:rPr>
        <w:t>En el siguiente video, se presenta el proceso para realizar el trazo del vestido de noche</w:t>
      </w:r>
      <w:r w:rsidRPr="00D0413C" w:rsidR="009B62AE">
        <w:rPr>
          <w:i/>
          <w:sz w:val="20"/>
          <w:szCs w:val="20"/>
        </w:rPr>
        <w:t xml:space="preserve"> </w:t>
      </w:r>
      <w:commentRangeEnd w:id="185"/>
      <w:r w:rsidR="00C42024">
        <w:rPr>
          <w:rStyle w:val="Refdecomentario"/>
        </w:rPr>
        <w:commentReference w:id="185"/>
      </w:r>
    </w:p>
    <w:p w:rsidR="00D76D7F" w:rsidRDefault="008B5DCC" w14:paraId="4E8894FE" w14:textId="62134CA8">
      <w:pPr>
        <w:ind w:firstLine="284"/>
        <w:rPr>
          <w:sz w:val="20"/>
          <w:szCs w:val="20"/>
        </w:rPr>
      </w:pPr>
      <w:r>
        <w:rPr>
          <w:sz w:val="20"/>
          <w:szCs w:val="20"/>
        </w:rPr>
        <w:tab/>
      </w:r>
      <w:r w:rsidR="009B62AE">
        <w:rPr>
          <w:i/>
          <w:color w:val="595959"/>
          <w:sz w:val="20"/>
          <w:szCs w:val="20"/>
        </w:rPr>
        <w:t xml:space="preserve">Video - </w:t>
      </w:r>
      <w:r w:rsidR="00AF4791">
        <w:rPr>
          <w:i/>
          <w:color w:val="595959"/>
          <w:sz w:val="20"/>
          <w:szCs w:val="20"/>
        </w:rPr>
        <w:t>3</w:t>
      </w:r>
      <w:r w:rsidR="009B62AE">
        <w:rPr>
          <w:i/>
          <w:color w:val="595959"/>
          <w:sz w:val="20"/>
          <w:szCs w:val="20"/>
        </w:rPr>
        <w:t xml:space="preserve">.7 Trazo de vestido de noche – </w:t>
      </w:r>
      <w:r w:rsidRPr="00C42024" w:rsidR="00C42024">
        <w:rPr>
          <w:i/>
          <w:color w:val="595959"/>
          <w:sz w:val="20"/>
          <w:szCs w:val="20"/>
        </w:rPr>
        <w:t>https://youtu.be/PSo48U9qR7s</w:t>
      </w:r>
    </w:p>
    <w:p w:rsidR="00D76D7F" w:rsidRDefault="00D76D7F" w14:paraId="780E2636" w14:textId="77777777">
      <w:pPr>
        <w:rPr>
          <w:b/>
          <w:sz w:val="20"/>
          <w:szCs w:val="20"/>
        </w:rPr>
      </w:pPr>
    </w:p>
    <w:p w:rsidR="00D76D7F" w:rsidRDefault="00AF4791" w14:paraId="51DCCEAA" w14:textId="597D7305">
      <w:pPr>
        <w:rPr>
          <w:b/>
          <w:sz w:val="20"/>
          <w:szCs w:val="20"/>
        </w:rPr>
      </w:pPr>
      <w:r>
        <w:rPr>
          <w:b/>
          <w:sz w:val="20"/>
          <w:szCs w:val="20"/>
        </w:rPr>
        <w:t>3</w:t>
      </w:r>
      <w:r w:rsidR="009B62AE">
        <w:rPr>
          <w:b/>
          <w:sz w:val="20"/>
          <w:szCs w:val="20"/>
        </w:rPr>
        <w:t>.8 Interpretación de prendas inferiores</w:t>
      </w:r>
    </w:p>
    <w:p w:rsidR="00D76D7F" w:rsidRDefault="00D76D7F" w14:paraId="1EF14313" w14:textId="77777777">
      <w:pPr>
        <w:rPr>
          <w:sz w:val="20"/>
          <w:szCs w:val="20"/>
        </w:rPr>
      </w:pPr>
    </w:p>
    <w:p w:rsidRPr="00B3434C" w:rsidR="00D76D7F" w:rsidP="00B77105" w:rsidRDefault="009B62AE" w14:paraId="28A6F849" w14:textId="3CB2715D">
      <w:pPr>
        <w:jc w:val="both"/>
        <w:rPr>
          <w:sz w:val="20"/>
          <w:szCs w:val="20"/>
        </w:rPr>
      </w:pPr>
      <w:commentRangeStart w:id="186"/>
      <w:r w:rsidRPr="00B3434C">
        <w:rPr>
          <w:sz w:val="20"/>
          <w:szCs w:val="20"/>
        </w:rPr>
        <w:t>Para profundizar en los conceptos y detalles trabajados en el trazo de pantalón se hará el análisis de un diseño desde imagen, con el fin de tener una referencia visual de lo que se va trabajando. El desarrollo de diseños tiene como objetivo principal afianzar cada vez más el conocimiento bajo el análisis de proporciones y requerimientos de las prendas.</w:t>
      </w:r>
    </w:p>
    <w:p w:rsidRPr="00B3434C" w:rsidR="00D76D7F" w:rsidP="00B77105" w:rsidRDefault="00D76D7F" w14:paraId="288FCDD4" w14:textId="77777777">
      <w:pPr>
        <w:jc w:val="both"/>
        <w:rPr>
          <w:sz w:val="20"/>
          <w:szCs w:val="20"/>
        </w:rPr>
      </w:pPr>
    </w:p>
    <w:p w:rsidRPr="00B3434C" w:rsidR="00D76D7F" w:rsidP="00B77105" w:rsidRDefault="009B62AE" w14:paraId="2FD81888" w14:textId="61F46B23">
      <w:pPr>
        <w:jc w:val="both"/>
        <w:rPr>
          <w:sz w:val="20"/>
          <w:szCs w:val="20"/>
        </w:rPr>
      </w:pPr>
      <w:r w:rsidRPr="00B3434C">
        <w:rPr>
          <w:sz w:val="20"/>
          <w:szCs w:val="20"/>
        </w:rPr>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w:t>
      </w:r>
      <w:r w:rsidR="00342CC0">
        <w:rPr>
          <w:sz w:val="20"/>
          <w:szCs w:val="20"/>
        </w:rPr>
        <w:t>n</w:t>
      </w:r>
      <w:r w:rsidRPr="00B3434C">
        <w:rPr>
          <w:sz w:val="20"/>
          <w:szCs w:val="20"/>
        </w:rPr>
        <w:t xml:space="preserve"> de acuerdo al tamaño, diseño, impresión, dibujo, básico y sistema de medida, las referencias implementadas son solo ejemplos detallados de cómo y</w:t>
      </w:r>
      <w:r w:rsidR="00342CC0">
        <w:rPr>
          <w:sz w:val="20"/>
          <w:szCs w:val="20"/>
        </w:rPr>
        <w:t xml:space="preserve"> de</w:t>
      </w:r>
      <w:r w:rsidRPr="00B3434C">
        <w:rPr>
          <w:sz w:val="20"/>
          <w:szCs w:val="20"/>
        </w:rPr>
        <w:t xml:space="preserve"> qué manera se debe implementar el desarrollo.</w:t>
      </w:r>
      <w:commentRangeEnd w:id="186"/>
      <w:r w:rsidR="00652A4A">
        <w:rPr>
          <w:rStyle w:val="Refdecomentario"/>
        </w:rPr>
        <w:commentReference w:id="186"/>
      </w:r>
    </w:p>
    <w:p w:rsidR="00D76D7F" w:rsidRDefault="00D76D7F" w14:paraId="1031DD12" w14:textId="3D2072EC">
      <w:pPr>
        <w:rPr>
          <w:sz w:val="20"/>
          <w:szCs w:val="20"/>
          <w:highlight w:val="yellow"/>
        </w:rPr>
      </w:pPr>
    </w:p>
    <w:p w:rsidR="0060614A" w:rsidRDefault="00CC6B92" w14:paraId="20E58E52" w14:textId="01F235FB">
      <w:pPr>
        <w:rPr>
          <w:sz w:val="20"/>
          <w:szCs w:val="20"/>
          <w:highlight w:val="yellow"/>
        </w:rPr>
      </w:pPr>
      <w:r w:rsidRPr="00652A4A">
        <w:rPr>
          <w:sz w:val="20"/>
          <w:szCs w:val="20"/>
        </w:rPr>
        <w:t>Cabe examinar ahora</w:t>
      </w:r>
      <w:r w:rsidRPr="00652A4A" w:rsidR="009A79EB">
        <w:rPr>
          <w:sz w:val="20"/>
          <w:szCs w:val="20"/>
        </w:rPr>
        <w:t>,</w:t>
      </w:r>
      <w:r w:rsidRPr="00652A4A">
        <w:rPr>
          <w:sz w:val="20"/>
          <w:szCs w:val="20"/>
        </w:rPr>
        <w:t xml:space="preserve"> conforme el desarrollo de los diseños, la interpretación para dar a la prenda </w:t>
      </w:r>
      <w:r w:rsidRPr="00652A4A">
        <w:rPr>
          <w:i/>
          <w:iCs/>
          <w:sz w:val="20"/>
          <w:szCs w:val="20"/>
        </w:rPr>
        <w:t>confort</w:t>
      </w:r>
      <w:r w:rsidRPr="00652A4A">
        <w:rPr>
          <w:sz w:val="20"/>
          <w:szCs w:val="20"/>
        </w:rPr>
        <w:t xml:space="preserve"> y ajuste, cualidades importantes a la hora de desarrollar el patronaje en partes como la cintura y cadera. En el caso de la cintura se realizan moldes de pretinas anatómicas que ajusten </w:t>
      </w:r>
      <w:r w:rsidRPr="00652A4A" w:rsidR="00023F45">
        <w:rPr>
          <w:sz w:val="20"/>
          <w:szCs w:val="20"/>
        </w:rPr>
        <w:t>e</w:t>
      </w:r>
      <w:r w:rsidRPr="00652A4A">
        <w:rPr>
          <w:sz w:val="20"/>
          <w:szCs w:val="20"/>
        </w:rPr>
        <w:t>sta parte del cuerpo. En el caso de la cadera, en el lado del tiro posterior se han desarrollado técnicas para mejorar la horma de la prenda.</w:t>
      </w:r>
    </w:p>
    <w:p w:rsidRPr="00E41969" w:rsidR="0060614A" w:rsidRDefault="0060614A" w14:paraId="6966A264" w14:textId="77777777">
      <w:pPr>
        <w:rPr>
          <w:sz w:val="20"/>
          <w:szCs w:val="20"/>
          <w:highlight w:val="yellow"/>
        </w:rPr>
      </w:pPr>
    </w:p>
    <w:p w:rsidR="00D76D7F" w:rsidP="00B77105" w:rsidRDefault="009B62AE" w14:paraId="63FAAFD6" w14:textId="440D8692">
      <w:pPr>
        <w:jc w:val="both"/>
        <w:rPr>
          <w:sz w:val="20"/>
          <w:szCs w:val="20"/>
        </w:rPr>
      </w:pPr>
      <w:r w:rsidRPr="00B3434C">
        <w:rPr>
          <w:sz w:val="20"/>
          <w:szCs w:val="20"/>
        </w:rPr>
        <w:t>La finalidad del ejercicio es poder aplicar todo el conocimiento y manejo de conceptos adquirido</w:t>
      </w:r>
      <w:r w:rsidR="00023F45">
        <w:rPr>
          <w:sz w:val="20"/>
          <w:szCs w:val="20"/>
        </w:rPr>
        <w:t>s</w:t>
      </w:r>
      <w:r w:rsidRPr="00B3434C">
        <w:rPr>
          <w:sz w:val="20"/>
          <w:szCs w:val="20"/>
        </w:rPr>
        <w:t xml:space="preserve"> hasta el momento, llevando la implementación de los básicos hacia diferentes tipos de prendas.</w:t>
      </w:r>
    </w:p>
    <w:p w:rsidR="00D76D7F" w:rsidRDefault="009B62AE" w14:paraId="23389CB4" w14:textId="77777777">
      <w:pPr>
        <w:ind w:firstLine="720"/>
        <w:rPr>
          <w:i/>
          <w:color w:val="595959"/>
          <w:sz w:val="20"/>
          <w:szCs w:val="20"/>
        </w:rPr>
      </w:pPr>
      <w:commentRangeStart w:id="187"/>
      <w:r>
        <w:rPr>
          <w:i/>
          <w:color w:val="595959"/>
          <w:sz w:val="20"/>
          <w:szCs w:val="20"/>
        </w:rPr>
        <w:t>Imagen</w:t>
      </w:r>
      <w:commentRangeEnd w:id="187"/>
      <w:r w:rsidR="000A09BD">
        <w:rPr>
          <w:rStyle w:val="Refdecomentario"/>
        </w:rPr>
        <w:commentReference w:id="187"/>
      </w:r>
      <w:r>
        <w:rPr>
          <w:i/>
          <w:color w:val="595959"/>
          <w:sz w:val="20"/>
          <w:szCs w:val="20"/>
        </w:rPr>
        <w:t xml:space="preserve"> 1</w:t>
      </w:r>
    </w:p>
    <w:p w:rsidR="00652A4A" w:rsidRDefault="00652A4A" w14:paraId="0A1F0EB0" w14:textId="1A6122E3">
      <w:pPr>
        <w:ind w:firstLine="720"/>
        <w:rPr>
          <w:i/>
          <w:color w:val="595959"/>
          <w:sz w:val="20"/>
          <w:szCs w:val="20"/>
        </w:rPr>
      </w:pPr>
      <w:r>
        <w:rPr>
          <w:noProof/>
        </w:rPr>
        <w:drawing>
          <wp:inline distT="0" distB="0" distL="0" distR="0" wp14:anchorId="211C2255" wp14:editId="126555AB">
            <wp:extent cx="5137150" cy="1478502"/>
            <wp:effectExtent l="0" t="0" r="6350" b="7620"/>
            <wp:docPr id="138068048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0781" cy="1485303"/>
                    </a:xfrm>
                    <a:prstGeom prst="rect">
                      <a:avLst/>
                    </a:prstGeom>
                    <a:noFill/>
                    <a:ln>
                      <a:noFill/>
                    </a:ln>
                  </pic:spPr>
                </pic:pic>
              </a:graphicData>
            </a:graphic>
          </wp:inline>
        </w:drawing>
      </w:r>
    </w:p>
    <w:p w:rsidR="00652A4A" w:rsidP="00C95574" w:rsidRDefault="00652A4A" w14:paraId="5553B303" w14:textId="77777777">
      <w:pPr>
        <w:ind w:firstLine="284"/>
        <w:rPr>
          <w:i/>
          <w:color w:val="595959"/>
          <w:sz w:val="20"/>
          <w:szCs w:val="20"/>
        </w:rPr>
      </w:pPr>
    </w:p>
    <w:p w:rsidR="00652A4A" w:rsidP="00C95574" w:rsidRDefault="00652A4A" w14:paraId="43675261" w14:textId="0115D54E">
      <w:pPr>
        <w:ind w:firstLine="284"/>
        <w:rPr>
          <w:i/>
          <w:color w:val="595959"/>
          <w:sz w:val="20"/>
          <w:szCs w:val="20"/>
        </w:rPr>
      </w:pPr>
      <w:commentRangeStart w:id="188"/>
      <w:r>
        <w:rPr>
          <w:i/>
          <w:noProof/>
          <w:color w:val="595959"/>
          <w:sz w:val="20"/>
          <w:szCs w:val="20"/>
        </w:rPr>
        <w:drawing>
          <wp:inline distT="0" distB="0" distL="0" distR="0" wp14:anchorId="132838EC" wp14:editId="50F30937">
            <wp:extent cx="1717827" cy="3371850"/>
            <wp:effectExtent l="0" t="0" r="0" b="0"/>
            <wp:docPr id="212003497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4042" cy="3384048"/>
                    </a:xfrm>
                    <a:prstGeom prst="rect">
                      <a:avLst/>
                    </a:prstGeom>
                    <a:noFill/>
                  </pic:spPr>
                </pic:pic>
              </a:graphicData>
            </a:graphic>
          </wp:inline>
        </w:drawing>
      </w:r>
      <w:commentRangeEnd w:id="188"/>
      <w:r w:rsidR="004325D0">
        <w:rPr>
          <w:rStyle w:val="Refdecomentario"/>
        </w:rPr>
        <w:commentReference w:id="188"/>
      </w:r>
    </w:p>
    <w:p w:rsidRPr="004325D0" w:rsidR="004325D0" w:rsidP="00C95574" w:rsidRDefault="004325D0" w14:paraId="500299D2" w14:textId="6B2FC68F">
      <w:pPr>
        <w:ind w:firstLine="284"/>
        <w:rPr>
          <w:iCs/>
          <w:sz w:val="20"/>
          <w:szCs w:val="20"/>
        </w:rPr>
      </w:pPr>
      <w:r>
        <w:rPr>
          <w:i/>
          <w:color w:val="595959"/>
          <w:sz w:val="20"/>
          <w:szCs w:val="20"/>
        </w:rPr>
        <w:t>E</w:t>
      </w:r>
      <w:commentRangeStart w:id="189"/>
      <w:r w:rsidRPr="004325D0">
        <w:rPr>
          <w:iCs/>
          <w:sz w:val="20"/>
          <w:szCs w:val="20"/>
        </w:rPr>
        <w:t xml:space="preserve">n el video presentado a continuación, se detalla el proceso para la interpretación: </w:t>
      </w:r>
      <w:commentRangeEnd w:id="189"/>
      <w:r w:rsidR="00C12F9F">
        <w:rPr>
          <w:rStyle w:val="Refdecomentario"/>
        </w:rPr>
        <w:commentReference w:id="189"/>
      </w:r>
    </w:p>
    <w:p w:rsidRPr="00C95574" w:rsidR="006E2FC2" w:rsidP="00C95574" w:rsidRDefault="008B5DCC" w14:paraId="4979B0A7" w14:textId="4BB4ABFA">
      <w:pPr>
        <w:ind w:firstLine="284"/>
        <w:rPr>
          <w:sz w:val="20"/>
          <w:szCs w:val="20"/>
        </w:rPr>
      </w:pPr>
      <w:r>
        <w:rPr>
          <w:i/>
          <w:color w:val="595959"/>
          <w:sz w:val="20"/>
          <w:szCs w:val="20"/>
        </w:rPr>
        <w:tab/>
      </w:r>
      <w:r w:rsidR="009B62AE">
        <w:rPr>
          <w:i/>
          <w:color w:val="595959"/>
          <w:sz w:val="20"/>
          <w:szCs w:val="20"/>
        </w:rPr>
        <w:t>Video - 8.8 Interpretación de prendas inferiores</w:t>
      </w:r>
      <w:r w:rsidR="00C12F9F">
        <w:rPr>
          <w:i/>
          <w:color w:val="595959"/>
          <w:sz w:val="20"/>
          <w:szCs w:val="20"/>
        </w:rPr>
        <w:t xml:space="preserve"> </w:t>
      </w:r>
      <w:r w:rsidRPr="00C12F9F" w:rsidR="00C12F9F">
        <w:rPr>
          <w:i/>
          <w:color w:val="595959"/>
          <w:sz w:val="20"/>
          <w:szCs w:val="20"/>
        </w:rPr>
        <w:t>https://youtu.be/K2SbwvDv7eA</w:t>
      </w:r>
    </w:p>
    <w:p w:rsidR="006E2FC2" w:rsidRDefault="006E2FC2" w14:paraId="6F6713D8" w14:textId="77777777">
      <w:pPr>
        <w:rPr>
          <w:b/>
          <w:sz w:val="20"/>
          <w:szCs w:val="20"/>
        </w:rPr>
      </w:pPr>
    </w:p>
    <w:p w:rsidR="00D76D7F" w:rsidRDefault="006E2FC2" w14:paraId="2C2DC50E" w14:textId="2EED5E36">
      <w:pPr>
        <w:rPr>
          <w:b/>
          <w:sz w:val="20"/>
          <w:szCs w:val="20"/>
        </w:rPr>
      </w:pPr>
      <w:r>
        <w:rPr>
          <w:b/>
          <w:sz w:val="20"/>
          <w:szCs w:val="20"/>
        </w:rPr>
        <w:t>3</w:t>
      </w:r>
      <w:r w:rsidR="009B62AE">
        <w:rPr>
          <w:b/>
          <w:sz w:val="20"/>
          <w:szCs w:val="20"/>
        </w:rPr>
        <w:t xml:space="preserve">.9 Interpretación de </w:t>
      </w:r>
      <w:r w:rsidR="007711BA">
        <w:rPr>
          <w:b/>
          <w:sz w:val="20"/>
          <w:szCs w:val="20"/>
        </w:rPr>
        <w:t>o</w:t>
      </w:r>
      <w:r w:rsidR="009B62AE">
        <w:rPr>
          <w:b/>
          <w:sz w:val="20"/>
          <w:szCs w:val="20"/>
        </w:rPr>
        <w:t>veroles</w:t>
      </w:r>
    </w:p>
    <w:p w:rsidRPr="00C12F9F" w:rsidR="00CC6B92" w:rsidP="00B77105" w:rsidRDefault="00CC6B92" w14:paraId="3A52BE06" w14:textId="1350CECA">
      <w:pPr>
        <w:jc w:val="both"/>
        <w:rPr>
          <w:sz w:val="20"/>
          <w:szCs w:val="20"/>
        </w:rPr>
      </w:pPr>
    </w:p>
    <w:p w:rsidRPr="00C12F9F" w:rsidR="00CC6B92" w:rsidP="00B77105" w:rsidRDefault="00CC6B92" w14:paraId="1E19D05C" w14:textId="528F5B69">
      <w:pPr>
        <w:jc w:val="both"/>
        <w:rPr>
          <w:sz w:val="20"/>
          <w:szCs w:val="20"/>
        </w:rPr>
      </w:pPr>
      <w:r w:rsidRPr="00C12F9F">
        <w:rPr>
          <w:sz w:val="20"/>
          <w:szCs w:val="20"/>
        </w:rPr>
        <w:t>Los overoles o también llamados por su uso casual</w:t>
      </w:r>
      <w:r w:rsidRPr="00C12F9F" w:rsidR="001B6190">
        <w:rPr>
          <w:sz w:val="20"/>
          <w:szCs w:val="20"/>
        </w:rPr>
        <w:t xml:space="preserve"> para las mujeres como</w:t>
      </w:r>
      <w:r w:rsidRPr="00C12F9F">
        <w:rPr>
          <w:sz w:val="20"/>
          <w:szCs w:val="20"/>
        </w:rPr>
        <w:t xml:space="preserve"> enterizos han cobrado especial desarrollo en la línea femenina, creando diseños multifuncionales.</w:t>
      </w:r>
      <w:r w:rsidRPr="00C12F9F" w:rsidR="001B6190">
        <w:rPr>
          <w:sz w:val="20"/>
          <w:szCs w:val="20"/>
        </w:rPr>
        <w:t xml:space="preserve"> Una de las medidas de especial atención por el patronista es el tiro, el cual debe verificarse conforme</w:t>
      </w:r>
      <w:r w:rsidRPr="00C12F9F" w:rsidR="007711BA">
        <w:rPr>
          <w:sz w:val="20"/>
          <w:szCs w:val="20"/>
        </w:rPr>
        <w:t xml:space="preserve"> a</w:t>
      </w:r>
      <w:r w:rsidRPr="00C12F9F" w:rsidR="001B6190">
        <w:rPr>
          <w:sz w:val="20"/>
          <w:szCs w:val="20"/>
        </w:rPr>
        <w:t xml:space="preserve"> la metodología planteada y teniendo en cuenta el</w:t>
      </w:r>
      <w:r w:rsidRPr="00C12F9F" w:rsidR="007711BA">
        <w:rPr>
          <w:sz w:val="20"/>
          <w:szCs w:val="20"/>
        </w:rPr>
        <w:t xml:space="preserve"> </w:t>
      </w:r>
      <w:r w:rsidRPr="00C12F9F" w:rsidR="001B6190">
        <w:rPr>
          <w:sz w:val="20"/>
          <w:szCs w:val="20"/>
        </w:rPr>
        <w:t>materia</w:t>
      </w:r>
      <w:r w:rsidRPr="00C12F9F" w:rsidR="007711BA">
        <w:rPr>
          <w:sz w:val="20"/>
          <w:szCs w:val="20"/>
        </w:rPr>
        <w:t>l</w:t>
      </w:r>
      <w:r w:rsidRPr="00C12F9F" w:rsidR="001B6190">
        <w:rPr>
          <w:sz w:val="20"/>
          <w:szCs w:val="20"/>
        </w:rPr>
        <w:t xml:space="preserve"> a usar.</w:t>
      </w:r>
      <w:r w:rsidRPr="00C12F9F">
        <w:rPr>
          <w:sz w:val="20"/>
          <w:szCs w:val="20"/>
        </w:rPr>
        <w:t xml:space="preserve"> El patronista debe analizar la horma necesaria para </w:t>
      </w:r>
      <w:r w:rsidRPr="00C12F9F" w:rsidR="007711BA">
        <w:rPr>
          <w:sz w:val="20"/>
          <w:szCs w:val="20"/>
        </w:rPr>
        <w:t>que</w:t>
      </w:r>
      <w:r w:rsidRPr="00C12F9F">
        <w:rPr>
          <w:sz w:val="20"/>
          <w:szCs w:val="20"/>
        </w:rPr>
        <w:t xml:space="preserve"> </w:t>
      </w:r>
      <w:r w:rsidRPr="00C12F9F" w:rsidR="001B6190">
        <w:rPr>
          <w:sz w:val="20"/>
          <w:szCs w:val="20"/>
        </w:rPr>
        <w:t>correspond</w:t>
      </w:r>
      <w:r w:rsidRPr="00C12F9F" w:rsidR="007711BA">
        <w:rPr>
          <w:sz w:val="20"/>
          <w:szCs w:val="20"/>
        </w:rPr>
        <w:t xml:space="preserve">a </w:t>
      </w:r>
      <w:r w:rsidRPr="00C12F9F" w:rsidR="001B6190">
        <w:rPr>
          <w:sz w:val="20"/>
          <w:szCs w:val="20"/>
        </w:rPr>
        <w:t>con el diseño planteado, aplicando los desarrollos de las piezas en amplitudes o ajustes dado el caso.</w:t>
      </w:r>
      <w:r w:rsidRPr="00C12F9F" w:rsidR="007711BA">
        <w:rPr>
          <w:sz w:val="20"/>
          <w:szCs w:val="20"/>
        </w:rPr>
        <w:t xml:space="preserve"> </w:t>
      </w:r>
    </w:p>
    <w:p w:rsidRPr="00C12F9F" w:rsidR="00D76D7F" w:rsidRDefault="00C12F9F" w14:paraId="31ADAE5F" w14:textId="1ECEDADF">
      <w:pPr>
        <w:rPr>
          <w:sz w:val="20"/>
          <w:szCs w:val="20"/>
        </w:rPr>
      </w:pPr>
      <w:commentRangeStart w:id="190"/>
      <w:r w:rsidRPr="00C12F9F">
        <w:rPr>
          <w:sz w:val="20"/>
          <w:szCs w:val="20"/>
        </w:rPr>
        <w:t>En el siguiente video, se presenta una descripción detallada del proceso para  la interpretación de prendas de vestir tipo overol</w:t>
      </w:r>
      <w:r>
        <w:rPr>
          <w:sz w:val="20"/>
          <w:szCs w:val="20"/>
        </w:rPr>
        <w:t xml:space="preserve">: </w:t>
      </w:r>
      <w:commentRangeEnd w:id="190"/>
      <w:r>
        <w:rPr>
          <w:rStyle w:val="Refdecomentario"/>
        </w:rPr>
        <w:commentReference w:id="190"/>
      </w:r>
    </w:p>
    <w:p w:rsidR="00C95574" w:rsidP="00C95574" w:rsidRDefault="00BD027A" w14:paraId="30128D82" w14:textId="5B90500B">
      <w:pPr>
        <w:ind w:firstLine="284"/>
        <w:rPr>
          <w:sz w:val="20"/>
          <w:szCs w:val="20"/>
        </w:rPr>
      </w:pPr>
      <w:r>
        <w:rPr>
          <w:sz w:val="20"/>
          <w:szCs w:val="20"/>
        </w:rPr>
        <w:tab/>
      </w:r>
      <w:r w:rsidR="009B62AE">
        <w:rPr>
          <w:i/>
          <w:color w:val="595959"/>
          <w:sz w:val="20"/>
          <w:szCs w:val="20"/>
        </w:rPr>
        <w:t xml:space="preserve">Video - 8.9 Interpretación de </w:t>
      </w:r>
      <w:r w:rsidR="007711BA">
        <w:rPr>
          <w:i/>
          <w:color w:val="595959"/>
          <w:sz w:val="20"/>
          <w:szCs w:val="20"/>
        </w:rPr>
        <w:t>o</w:t>
      </w:r>
      <w:r w:rsidR="009B62AE">
        <w:rPr>
          <w:i/>
          <w:color w:val="595959"/>
          <w:sz w:val="20"/>
          <w:szCs w:val="20"/>
        </w:rPr>
        <w:t>veroles</w:t>
      </w:r>
    </w:p>
    <w:p w:rsidR="004325D0" w:rsidP="00C95574" w:rsidRDefault="004325D0" w14:paraId="73DD5B35" w14:textId="77777777">
      <w:pPr>
        <w:ind w:firstLine="284"/>
        <w:rPr>
          <w:b/>
          <w:sz w:val="20"/>
          <w:szCs w:val="20"/>
        </w:rPr>
      </w:pPr>
    </w:p>
    <w:p w:rsidR="004325D0" w:rsidP="00C95574" w:rsidRDefault="004325D0" w14:paraId="57DFF5CC" w14:textId="77777777">
      <w:pPr>
        <w:ind w:firstLine="284"/>
        <w:rPr>
          <w:b/>
          <w:sz w:val="20"/>
          <w:szCs w:val="20"/>
        </w:rPr>
      </w:pPr>
    </w:p>
    <w:p w:rsidR="004325D0" w:rsidP="00C95574" w:rsidRDefault="004325D0" w14:paraId="10F870C4" w14:textId="77777777">
      <w:pPr>
        <w:ind w:firstLine="284"/>
        <w:rPr>
          <w:b/>
          <w:sz w:val="20"/>
          <w:szCs w:val="20"/>
        </w:rPr>
      </w:pPr>
    </w:p>
    <w:p w:rsidR="004325D0" w:rsidP="00C95574" w:rsidRDefault="004325D0" w14:paraId="086221CA" w14:textId="77777777">
      <w:pPr>
        <w:ind w:firstLine="284"/>
        <w:rPr>
          <w:b/>
          <w:sz w:val="20"/>
          <w:szCs w:val="20"/>
        </w:rPr>
      </w:pPr>
    </w:p>
    <w:p w:rsidR="004325D0" w:rsidP="00C95574" w:rsidRDefault="004325D0" w14:paraId="7FF7769E" w14:textId="77777777">
      <w:pPr>
        <w:ind w:firstLine="284"/>
        <w:rPr>
          <w:b/>
          <w:sz w:val="20"/>
          <w:szCs w:val="20"/>
        </w:rPr>
      </w:pPr>
    </w:p>
    <w:p w:rsidR="004325D0" w:rsidP="00C95574" w:rsidRDefault="004325D0" w14:paraId="1E6EC60B" w14:textId="77777777">
      <w:pPr>
        <w:ind w:firstLine="284"/>
        <w:rPr>
          <w:b/>
          <w:sz w:val="20"/>
          <w:szCs w:val="20"/>
        </w:rPr>
      </w:pPr>
    </w:p>
    <w:p w:rsidRPr="00C95574" w:rsidR="00C95574" w:rsidP="00C95574" w:rsidRDefault="00C95574" w14:paraId="3E326E82" w14:textId="538E8AC7">
      <w:pPr>
        <w:ind w:firstLine="284"/>
        <w:rPr>
          <w:sz w:val="20"/>
          <w:szCs w:val="20"/>
        </w:rPr>
      </w:pPr>
      <w:r w:rsidRPr="48851C77" w:rsidR="00C95574">
        <w:rPr>
          <w:b w:val="1"/>
          <w:bCs w:val="1"/>
          <w:sz w:val="20"/>
          <w:szCs w:val="20"/>
        </w:rPr>
        <w:t>SÍNTESIS:</w:t>
      </w:r>
    </w:p>
    <w:p w:rsidR="48851C77" w:rsidP="48851C77" w:rsidRDefault="48851C77" w14:paraId="257C2524" w14:textId="3B9CDC01">
      <w:pPr>
        <w:ind w:firstLine="284"/>
        <w:rPr>
          <w:b w:val="1"/>
          <w:bCs w:val="1"/>
          <w:sz w:val="20"/>
          <w:szCs w:val="20"/>
        </w:rPr>
      </w:pPr>
    </w:p>
    <w:p w:rsidR="7B456120" w:rsidP="48851C77" w:rsidRDefault="7B456120" w14:paraId="4894343A" w14:textId="340258C2">
      <w:pPr>
        <w:ind w:firstLine="284"/>
        <w:rPr>
          <w:b w:val="0"/>
          <w:bCs w:val="0"/>
          <w:sz w:val="20"/>
          <w:szCs w:val="20"/>
        </w:rPr>
      </w:pPr>
      <w:commentRangeStart w:id="633991781"/>
      <w:r w:rsidRPr="48851C77" w:rsidR="7B456120">
        <w:rPr>
          <w:b w:val="0"/>
          <w:bCs w:val="0"/>
          <w:sz w:val="20"/>
          <w:szCs w:val="20"/>
        </w:rPr>
        <w:t>La base fundamental para el patronaje de prendas es la apropiación de los pasos</w:t>
      </w:r>
      <w:r w:rsidRPr="48851C77" w:rsidR="2267FEF2">
        <w:rPr>
          <w:b w:val="0"/>
          <w:bCs w:val="0"/>
          <w:sz w:val="20"/>
          <w:szCs w:val="20"/>
        </w:rPr>
        <w:t xml:space="preserve"> requeridos para realizarlo</w:t>
      </w:r>
      <w:r w:rsidRPr="48851C77" w:rsidR="7B456120">
        <w:rPr>
          <w:b w:val="0"/>
          <w:bCs w:val="0"/>
          <w:sz w:val="20"/>
          <w:szCs w:val="20"/>
        </w:rPr>
        <w:t>, el manejo de las proporciones</w:t>
      </w:r>
      <w:r w:rsidRPr="48851C77" w:rsidR="7B241BA7">
        <w:rPr>
          <w:b w:val="0"/>
          <w:bCs w:val="0"/>
          <w:sz w:val="20"/>
          <w:szCs w:val="20"/>
        </w:rPr>
        <w:t xml:space="preserve"> y el análisis de cada pieza que acompaña la prenda</w:t>
      </w:r>
      <w:r w:rsidRPr="48851C77" w:rsidR="159E02DA">
        <w:rPr>
          <w:b w:val="0"/>
          <w:bCs w:val="0"/>
          <w:sz w:val="20"/>
          <w:szCs w:val="20"/>
        </w:rPr>
        <w:t xml:space="preserve">. En este componente se realiza un recorrido por las características de básicos en </w:t>
      </w:r>
      <w:r w:rsidRPr="48851C77" w:rsidR="27671200">
        <w:rPr>
          <w:b w:val="0"/>
          <w:bCs w:val="0"/>
          <w:sz w:val="20"/>
          <w:szCs w:val="20"/>
        </w:rPr>
        <w:t>línea</w:t>
      </w:r>
      <w:r w:rsidRPr="48851C77" w:rsidR="159E02DA">
        <w:rPr>
          <w:b w:val="0"/>
          <w:bCs w:val="0"/>
          <w:sz w:val="20"/>
          <w:szCs w:val="20"/>
        </w:rPr>
        <w:t xml:space="preserve"> infantil, mascul</w:t>
      </w:r>
      <w:r w:rsidRPr="48851C77" w:rsidR="1F4E6DEB">
        <w:rPr>
          <w:b w:val="0"/>
          <w:bCs w:val="0"/>
          <w:sz w:val="20"/>
          <w:szCs w:val="20"/>
        </w:rPr>
        <w:t>ina y femenina</w:t>
      </w:r>
      <w:r w:rsidRPr="48851C77" w:rsidR="44A545B2">
        <w:rPr>
          <w:b w:val="0"/>
          <w:bCs w:val="0"/>
          <w:sz w:val="20"/>
          <w:szCs w:val="20"/>
        </w:rPr>
        <w:t xml:space="preserve">, detallando en cada una, herramientas </w:t>
      </w:r>
      <w:r w:rsidRPr="48851C77" w:rsidR="67490A1B">
        <w:rPr>
          <w:b w:val="0"/>
          <w:bCs w:val="0"/>
          <w:sz w:val="20"/>
          <w:szCs w:val="20"/>
        </w:rPr>
        <w:t>teóricas</w:t>
      </w:r>
      <w:r w:rsidRPr="48851C77" w:rsidR="44A545B2">
        <w:rPr>
          <w:b w:val="0"/>
          <w:bCs w:val="0"/>
          <w:sz w:val="20"/>
          <w:szCs w:val="20"/>
        </w:rPr>
        <w:t xml:space="preserve"> y </w:t>
      </w:r>
      <w:r w:rsidRPr="48851C77" w:rsidR="77C745B4">
        <w:rPr>
          <w:b w:val="0"/>
          <w:bCs w:val="0"/>
          <w:sz w:val="20"/>
          <w:szCs w:val="20"/>
        </w:rPr>
        <w:t>prácticas</w:t>
      </w:r>
      <w:r w:rsidRPr="48851C77" w:rsidR="44A545B2">
        <w:rPr>
          <w:b w:val="0"/>
          <w:bCs w:val="0"/>
          <w:sz w:val="20"/>
          <w:szCs w:val="20"/>
        </w:rPr>
        <w:t xml:space="preserve"> para </w:t>
      </w:r>
      <w:r w:rsidRPr="48851C77" w:rsidR="11D623BE">
        <w:rPr>
          <w:b w:val="0"/>
          <w:bCs w:val="0"/>
          <w:sz w:val="20"/>
          <w:szCs w:val="20"/>
        </w:rPr>
        <w:t>la producción de prendas.</w:t>
      </w:r>
      <w:commentRangeEnd w:id="633991781"/>
      <w:r>
        <w:rPr>
          <w:rStyle w:val="CommentReference"/>
        </w:rPr>
        <w:commentReference w:id="633991781"/>
      </w:r>
    </w:p>
    <w:p w:rsidR="48851C77" w:rsidP="48851C77" w:rsidRDefault="48851C77" w14:paraId="0533C2F5" w14:textId="36780C01">
      <w:pPr>
        <w:pStyle w:val="Normal"/>
        <w:ind w:firstLine="284"/>
        <w:rPr>
          <w:b w:val="1"/>
          <w:bCs w:val="1"/>
          <w:sz w:val="20"/>
          <w:szCs w:val="20"/>
        </w:rPr>
      </w:pPr>
    </w:p>
    <w:p w:rsidR="48851C77" w:rsidP="48851C77" w:rsidRDefault="48851C77" w14:paraId="262F0134" w14:textId="21900BF0">
      <w:pPr>
        <w:ind w:firstLine="284"/>
        <w:rPr>
          <w:b w:val="1"/>
          <w:bCs w:val="1"/>
          <w:sz w:val="20"/>
          <w:szCs w:val="20"/>
        </w:rPr>
      </w:pPr>
    </w:p>
    <w:p w:rsidR="00C95574" w:rsidP="00593FB0" w:rsidRDefault="00C95574" w14:paraId="662EF1DA" w14:textId="257E4A09">
      <w:pPr>
        <w:rPr>
          <w:b/>
          <w:sz w:val="20"/>
          <w:szCs w:val="20"/>
        </w:rPr>
      </w:pPr>
    </w:p>
    <w:p w:rsidR="00C95574" w:rsidP="00593FB0" w:rsidRDefault="005064E0" w14:paraId="730B9C2A" w14:textId="78EAFF3A">
      <w:pPr>
        <w:rPr>
          <w:b/>
          <w:sz w:val="20"/>
          <w:szCs w:val="20"/>
        </w:rPr>
      </w:pPr>
      <w:r w:rsidRPr="00C95574">
        <w:rPr>
          <w:b/>
          <w:noProof/>
          <w:sz w:val="20"/>
          <w:szCs w:val="20"/>
        </w:rPr>
        <w:drawing>
          <wp:anchor distT="0" distB="0" distL="114300" distR="114300" simplePos="0" relativeHeight="251668480" behindDoc="1" locked="0" layoutInCell="1" allowOverlap="1" wp14:anchorId="0A1C6352" wp14:editId="06E841E1">
            <wp:simplePos x="0" y="0"/>
            <wp:positionH relativeFrom="column">
              <wp:posOffset>142240</wp:posOffset>
            </wp:positionH>
            <wp:positionV relativeFrom="paragraph">
              <wp:posOffset>6350</wp:posOffset>
            </wp:positionV>
            <wp:extent cx="5520690" cy="3096260"/>
            <wp:effectExtent l="0" t="0" r="3810" b="8890"/>
            <wp:wrapTight wrapText="bothSides">
              <wp:wrapPolygon edited="0">
                <wp:start x="0" y="0"/>
                <wp:lineTo x="0" y="21529"/>
                <wp:lineTo x="21540" y="21529"/>
                <wp:lineTo x="21540" y="0"/>
                <wp:lineTo x="0" y="0"/>
              </wp:wrapPolygon>
            </wp:wrapTight>
            <wp:docPr id="984518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8831" name=""/>
                    <pic:cNvPicPr/>
                  </pic:nvPicPr>
                  <pic:blipFill>
                    <a:blip r:embed="rId65">
                      <a:extLst>
                        <a:ext uri="{28A0092B-C50C-407E-A947-70E740481C1C}">
                          <a14:useLocalDpi xmlns:a14="http://schemas.microsoft.com/office/drawing/2010/main" val="0"/>
                        </a:ext>
                      </a:extLst>
                    </a:blip>
                    <a:stretch>
                      <a:fillRect/>
                    </a:stretch>
                  </pic:blipFill>
                  <pic:spPr>
                    <a:xfrm>
                      <a:off x="0" y="0"/>
                      <a:ext cx="5520690" cy="3096260"/>
                    </a:xfrm>
                    <a:prstGeom prst="rect">
                      <a:avLst/>
                    </a:prstGeom>
                  </pic:spPr>
                </pic:pic>
              </a:graphicData>
            </a:graphic>
            <wp14:sizeRelH relativeFrom="page">
              <wp14:pctWidth>0</wp14:pctWidth>
            </wp14:sizeRelH>
            <wp14:sizeRelV relativeFrom="page">
              <wp14:pctHeight>0</wp14:pctHeight>
            </wp14:sizeRelV>
          </wp:anchor>
        </w:drawing>
      </w:r>
      <w:commentRangeStart w:id="191"/>
      <w:commentRangeEnd w:id="191"/>
      <w:r>
        <w:rPr>
          <w:rStyle w:val="Refdecomentario"/>
        </w:rPr>
        <w:commentReference w:id="191"/>
      </w:r>
    </w:p>
    <w:p w:rsidR="00C95574" w:rsidP="00593FB0" w:rsidRDefault="00C95574" w14:paraId="179226CB" w14:textId="77777777">
      <w:pPr>
        <w:rPr>
          <w:b/>
          <w:sz w:val="20"/>
          <w:szCs w:val="20"/>
        </w:rPr>
      </w:pPr>
    </w:p>
    <w:p w:rsidR="00C95574" w:rsidP="00593FB0" w:rsidRDefault="00C95574" w14:paraId="2412FF44" w14:textId="77777777">
      <w:pPr>
        <w:rPr>
          <w:b/>
          <w:sz w:val="20"/>
          <w:szCs w:val="20"/>
        </w:rPr>
      </w:pPr>
    </w:p>
    <w:p w:rsidR="00C95574" w:rsidP="00593FB0" w:rsidRDefault="00C95574" w14:paraId="78E2F902" w14:textId="77777777">
      <w:pPr>
        <w:rPr>
          <w:b/>
          <w:sz w:val="20"/>
          <w:szCs w:val="20"/>
        </w:rPr>
      </w:pPr>
    </w:p>
    <w:p w:rsidR="00C95574" w:rsidP="00593FB0" w:rsidRDefault="00C95574" w14:paraId="2AA28148" w14:textId="77777777">
      <w:pPr>
        <w:rPr>
          <w:b/>
          <w:sz w:val="20"/>
          <w:szCs w:val="20"/>
        </w:rPr>
      </w:pPr>
    </w:p>
    <w:p w:rsidR="00C95574" w:rsidP="00593FB0" w:rsidRDefault="00C95574" w14:paraId="5AC11412" w14:textId="77777777">
      <w:pPr>
        <w:rPr>
          <w:b/>
          <w:sz w:val="20"/>
          <w:szCs w:val="20"/>
        </w:rPr>
      </w:pPr>
    </w:p>
    <w:p w:rsidR="00C95574" w:rsidP="00593FB0" w:rsidRDefault="00C95574" w14:paraId="7B97A05C" w14:textId="77777777">
      <w:pPr>
        <w:rPr>
          <w:b/>
          <w:sz w:val="20"/>
          <w:szCs w:val="20"/>
        </w:rPr>
      </w:pPr>
    </w:p>
    <w:p w:rsidR="00C95574" w:rsidP="00593FB0" w:rsidRDefault="00C95574" w14:paraId="46DA285B" w14:textId="77777777">
      <w:pPr>
        <w:rPr>
          <w:b/>
          <w:sz w:val="20"/>
          <w:szCs w:val="20"/>
        </w:rPr>
      </w:pPr>
    </w:p>
    <w:p w:rsidR="00C95574" w:rsidP="00593FB0" w:rsidRDefault="00C95574" w14:paraId="69DA01CE" w14:textId="77777777">
      <w:pPr>
        <w:rPr>
          <w:b/>
          <w:sz w:val="20"/>
          <w:szCs w:val="20"/>
        </w:rPr>
      </w:pPr>
    </w:p>
    <w:p w:rsidR="00C95574" w:rsidP="00593FB0" w:rsidRDefault="00C95574" w14:paraId="4B2E1B3C" w14:textId="77777777">
      <w:pPr>
        <w:rPr>
          <w:b/>
          <w:sz w:val="20"/>
          <w:szCs w:val="20"/>
        </w:rPr>
      </w:pPr>
    </w:p>
    <w:p w:rsidR="00C95574" w:rsidP="00593FB0" w:rsidRDefault="00C95574" w14:paraId="67B2FAC7" w14:textId="77777777">
      <w:pPr>
        <w:rPr>
          <w:b/>
          <w:sz w:val="20"/>
          <w:szCs w:val="20"/>
        </w:rPr>
      </w:pPr>
    </w:p>
    <w:p w:rsidR="00C95574" w:rsidP="00593FB0" w:rsidRDefault="00C95574" w14:paraId="68A7B12B" w14:textId="77777777">
      <w:pPr>
        <w:rPr>
          <w:b/>
          <w:sz w:val="20"/>
          <w:szCs w:val="20"/>
        </w:rPr>
      </w:pPr>
    </w:p>
    <w:p w:rsidR="00C95574" w:rsidP="00593FB0" w:rsidRDefault="00C95574" w14:paraId="5B1784CF" w14:textId="77777777">
      <w:pPr>
        <w:rPr>
          <w:b/>
          <w:sz w:val="20"/>
          <w:szCs w:val="20"/>
        </w:rPr>
      </w:pPr>
    </w:p>
    <w:p w:rsidR="00C95574" w:rsidP="00593FB0" w:rsidRDefault="00C95574" w14:paraId="5B1FB703" w14:textId="77777777">
      <w:pPr>
        <w:rPr>
          <w:b/>
          <w:sz w:val="20"/>
          <w:szCs w:val="20"/>
        </w:rPr>
      </w:pPr>
    </w:p>
    <w:p w:rsidR="00C95574" w:rsidP="00593FB0" w:rsidRDefault="00C95574" w14:paraId="66D04CD2" w14:textId="77777777">
      <w:pPr>
        <w:rPr>
          <w:b/>
          <w:sz w:val="20"/>
          <w:szCs w:val="20"/>
        </w:rPr>
      </w:pPr>
    </w:p>
    <w:p w:rsidR="00C95574" w:rsidP="00593FB0" w:rsidRDefault="00C95574" w14:paraId="481B4A54" w14:textId="77777777">
      <w:pPr>
        <w:rPr>
          <w:b/>
          <w:sz w:val="20"/>
          <w:szCs w:val="20"/>
        </w:rPr>
      </w:pPr>
    </w:p>
    <w:p w:rsidR="00C95574" w:rsidP="00593FB0" w:rsidRDefault="00C95574" w14:paraId="31245475" w14:textId="77777777">
      <w:pPr>
        <w:rPr>
          <w:b/>
          <w:sz w:val="20"/>
          <w:szCs w:val="20"/>
        </w:rPr>
      </w:pPr>
    </w:p>
    <w:p w:rsidR="00C95574" w:rsidP="00593FB0" w:rsidRDefault="00C95574" w14:paraId="0B6D4D51" w14:textId="77777777">
      <w:pPr>
        <w:rPr>
          <w:b/>
          <w:sz w:val="20"/>
          <w:szCs w:val="20"/>
        </w:rPr>
      </w:pPr>
    </w:p>
    <w:p w:rsidR="00C95574" w:rsidP="3EB40FEA" w:rsidRDefault="00C95574" w14:paraId="40F41EF8" w14:textId="77777777">
      <w:pPr>
        <w:rPr>
          <w:b/>
          <w:bCs/>
          <w:sz w:val="20"/>
          <w:szCs w:val="20"/>
        </w:rPr>
      </w:pPr>
    </w:p>
    <w:p w:rsidR="3EB40FEA" w:rsidP="3EB40FEA" w:rsidRDefault="3EB40FEA" w14:paraId="2E5ED943" w14:textId="772EB099">
      <w:pPr>
        <w:rPr>
          <w:b/>
          <w:bCs/>
          <w:sz w:val="20"/>
          <w:szCs w:val="20"/>
        </w:rPr>
      </w:pPr>
    </w:p>
    <w:p w:rsidR="3EB40FEA" w:rsidP="3EB40FEA" w:rsidRDefault="3EB40FEA" w14:paraId="5D5F6BBB" w14:textId="3C47A839">
      <w:pPr>
        <w:rPr>
          <w:b/>
          <w:bCs/>
          <w:sz w:val="20"/>
          <w:szCs w:val="20"/>
        </w:rPr>
      </w:pPr>
    </w:p>
    <w:p w:rsidR="3EB40FEA" w:rsidP="3EB40FEA" w:rsidRDefault="3EB40FEA" w14:paraId="787AB05A" w14:textId="16D770D5">
      <w:pPr>
        <w:rPr>
          <w:b/>
          <w:bCs/>
          <w:sz w:val="20"/>
          <w:szCs w:val="20"/>
        </w:rPr>
      </w:pPr>
    </w:p>
    <w:p w:rsidR="3EB40FEA" w:rsidP="3EB40FEA" w:rsidRDefault="3EB40FEA" w14:paraId="4C6207D9" w14:textId="68EACD65">
      <w:pPr>
        <w:rPr>
          <w:b/>
          <w:bCs/>
          <w:sz w:val="20"/>
          <w:szCs w:val="20"/>
        </w:rPr>
      </w:pPr>
    </w:p>
    <w:p w:rsidR="3EB40FEA" w:rsidP="3EB40FEA" w:rsidRDefault="3EB40FEA" w14:paraId="75D83F26" w14:textId="595AFFBD">
      <w:pPr>
        <w:rPr>
          <w:b/>
          <w:bCs/>
          <w:sz w:val="20"/>
          <w:szCs w:val="20"/>
        </w:rPr>
      </w:pPr>
    </w:p>
    <w:p w:rsidR="00593FB0" w:rsidP="00593FB0" w:rsidRDefault="00593FB0" w14:paraId="700601C9" w14:textId="3677BD36">
      <w:pPr>
        <w:rPr>
          <w:b/>
          <w:sz w:val="20"/>
          <w:szCs w:val="20"/>
        </w:rPr>
      </w:pPr>
      <w:r>
        <w:rPr>
          <w:b/>
          <w:sz w:val="20"/>
          <w:szCs w:val="20"/>
        </w:rPr>
        <w:t xml:space="preserve">MATERIAL COMPLEMENTARIO: </w:t>
      </w:r>
    </w:p>
    <w:p w:rsidR="00593FB0" w:rsidP="00593FB0" w:rsidRDefault="00593FB0" w14:paraId="317F8165" w14:textId="77777777">
      <w:pPr>
        <w:rPr>
          <w:sz w:val="20"/>
          <w:szCs w:val="20"/>
        </w:rPr>
      </w:pPr>
    </w:p>
    <w:tbl>
      <w:tblPr>
        <w:tblStyle w:val="a4"/>
        <w:tblW w:w="10393"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751"/>
        <w:gridCol w:w="3321"/>
        <w:gridCol w:w="3321"/>
      </w:tblGrid>
      <w:tr w:rsidR="00593FB0" w:rsidTr="00846854" w14:paraId="38694478" w14:textId="77777777">
        <w:trPr>
          <w:trHeight w:val="658"/>
        </w:trPr>
        <w:tc>
          <w:tcPr>
            <w:tcW w:w="3751" w:type="dxa"/>
            <w:shd w:val="clear" w:color="auto" w:fill="F9CB9C"/>
            <w:tcMar>
              <w:top w:w="100" w:type="dxa"/>
              <w:left w:w="100" w:type="dxa"/>
              <w:bottom w:w="100" w:type="dxa"/>
              <w:right w:w="100" w:type="dxa"/>
            </w:tcMar>
            <w:vAlign w:val="center"/>
          </w:tcPr>
          <w:p w:rsidR="00593FB0" w:rsidP="00BF021D" w:rsidRDefault="00593FB0" w14:paraId="0393BF76" w14:textId="60E3B00B">
            <w:pPr>
              <w:jc w:val="center"/>
              <w:rPr>
                <w:b/>
                <w:color w:val="000000"/>
                <w:sz w:val="20"/>
                <w:szCs w:val="20"/>
              </w:rPr>
            </w:pPr>
            <w:commentRangeStart w:id="192"/>
            <w:commentRangeStart w:id="193"/>
            <w:r>
              <w:rPr>
                <w:b/>
                <w:sz w:val="20"/>
                <w:szCs w:val="20"/>
              </w:rPr>
              <w:t xml:space="preserve">Referencia APA del </w:t>
            </w:r>
            <w:r w:rsidR="0064676F">
              <w:rPr>
                <w:b/>
                <w:sz w:val="20"/>
                <w:szCs w:val="20"/>
              </w:rPr>
              <w:t>m</w:t>
            </w:r>
            <w:r>
              <w:rPr>
                <w:b/>
                <w:sz w:val="20"/>
                <w:szCs w:val="20"/>
              </w:rPr>
              <w:t>aterial</w:t>
            </w:r>
          </w:p>
        </w:tc>
        <w:tc>
          <w:tcPr>
            <w:tcW w:w="3321" w:type="dxa"/>
            <w:shd w:val="clear" w:color="auto" w:fill="F9CB9C"/>
            <w:tcMar>
              <w:top w:w="100" w:type="dxa"/>
              <w:left w:w="100" w:type="dxa"/>
              <w:bottom w:w="100" w:type="dxa"/>
              <w:right w:w="100" w:type="dxa"/>
            </w:tcMar>
            <w:vAlign w:val="center"/>
          </w:tcPr>
          <w:p w:rsidR="00593FB0" w:rsidP="00BF021D" w:rsidRDefault="00593FB0" w14:paraId="5624B515" w14:textId="77777777">
            <w:pPr>
              <w:jc w:val="center"/>
              <w:rPr>
                <w:b/>
                <w:sz w:val="20"/>
                <w:szCs w:val="20"/>
              </w:rPr>
            </w:pPr>
            <w:r>
              <w:rPr>
                <w:b/>
                <w:sz w:val="20"/>
                <w:szCs w:val="20"/>
              </w:rPr>
              <w:t>Tipo de material</w:t>
            </w:r>
          </w:p>
          <w:p w:rsidR="00593FB0" w:rsidP="00BF021D" w:rsidRDefault="00593FB0" w14:paraId="5943CEB4" w14:textId="13FFDF66">
            <w:pPr>
              <w:jc w:val="center"/>
              <w:rPr>
                <w:b/>
                <w:color w:val="000000"/>
                <w:sz w:val="20"/>
                <w:szCs w:val="20"/>
              </w:rPr>
            </w:pPr>
            <w:r>
              <w:rPr>
                <w:b/>
                <w:sz w:val="20"/>
                <w:szCs w:val="20"/>
              </w:rPr>
              <w:t>(Video, capítulo de libro, art</w:t>
            </w:r>
            <w:r w:rsidR="0064676F">
              <w:rPr>
                <w:b/>
                <w:sz w:val="20"/>
                <w:szCs w:val="20"/>
              </w:rPr>
              <w:t>í</w:t>
            </w:r>
            <w:r>
              <w:rPr>
                <w:b/>
                <w:sz w:val="20"/>
                <w:szCs w:val="20"/>
              </w:rPr>
              <w:t>culo, otro)</w:t>
            </w:r>
          </w:p>
        </w:tc>
        <w:tc>
          <w:tcPr>
            <w:tcW w:w="3321" w:type="dxa"/>
            <w:shd w:val="clear" w:color="auto" w:fill="F9CB9C"/>
            <w:tcMar>
              <w:top w:w="100" w:type="dxa"/>
              <w:left w:w="100" w:type="dxa"/>
              <w:bottom w:w="100" w:type="dxa"/>
              <w:right w:w="100" w:type="dxa"/>
            </w:tcMar>
            <w:vAlign w:val="center"/>
          </w:tcPr>
          <w:p w:rsidR="00593FB0" w:rsidP="00BF021D" w:rsidRDefault="00593FB0" w14:paraId="195DB4B2" w14:textId="17795EE0">
            <w:pPr>
              <w:jc w:val="center"/>
              <w:rPr>
                <w:b/>
                <w:sz w:val="20"/>
                <w:szCs w:val="20"/>
              </w:rPr>
            </w:pPr>
            <w:r>
              <w:rPr>
                <w:b/>
                <w:sz w:val="20"/>
                <w:szCs w:val="20"/>
              </w:rPr>
              <w:t xml:space="preserve">Enlace del </w:t>
            </w:r>
            <w:r w:rsidR="0064676F">
              <w:rPr>
                <w:b/>
                <w:sz w:val="20"/>
                <w:szCs w:val="20"/>
              </w:rPr>
              <w:t>r</w:t>
            </w:r>
            <w:r>
              <w:rPr>
                <w:b/>
                <w:sz w:val="20"/>
                <w:szCs w:val="20"/>
              </w:rPr>
              <w:t>ecurso o</w:t>
            </w:r>
          </w:p>
          <w:p w:rsidR="00593FB0" w:rsidP="00BF021D" w:rsidRDefault="0097195D" w14:paraId="3AE9DA52" w14:textId="183D6EE9">
            <w:pPr>
              <w:jc w:val="center"/>
              <w:rPr>
                <w:b/>
                <w:color w:val="000000"/>
                <w:sz w:val="20"/>
                <w:szCs w:val="20"/>
              </w:rPr>
            </w:pPr>
            <w:r>
              <w:rPr>
                <w:b/>
                <w:sz w:val="20"/>
                <w:szCs w:val="20"/>
              </w:rPr>
              <w:t>a</w:t>
            </w:r>
            <w:r w:rsidR="00593FB0">
              <w:rPr>
                <w:b/>
                <w:sz w:val="20"/>
                <w:szCs w:val="20"/>
              </w:rPr>
              <w:t>rchivo del documento o material</w:t>
            </w:r>
          </w:p>
        </w:tc>
      </w:tr>
      <w:tr w:rsidR="00593FB0" w:rsidTr="00846854" w14:paraId="7074B35D" w14:textId="77777777">
        <w:trPr>
          <w:trHeight w:val="182"/>
        </w:trPr>
        <w:tc>
          <w:tcPr>
            <w:tcW w:w="3751" w:type="dxa"/>
            <w:tcMar>
              <w:top w:w="100" w:type="dxa"/>
              <w:left w:w="100" w:type="dxa"/>
              <w:bottom w:w="100" w:type="dxa"/>
              <w:right w:w="100" w:type="dxa"/>
            </w:tcMar>
          </w:tcPr>
          <w:p w:rsidR="00593FB0" w:rsidP="00BF021D" w:rsidRDefault="00593FB0" w14:paraId="397490C7" w14:textId="77777777">
            <w:pPr>
              <w:rPr>
                <w:sz w:val="20"/>
                <w:szCs w:val="20"/>
              </w:rPr>
            </w:pPr>
          </w:p>
          <w:p w:rsidRPr="00F055B8" w:rsidR="00593FB0" w:rsidP="00BF021D" w:rsidRDefault="00593FB0" w14:paraId="47E2EC52" w14:textId="345762B4">
            <w:pPr>
              <w:ind w:left="360"/>
              <w:jc w:val="both"/>
              <w:rPr>
                <w:sz w:val="20"/>
                <w:szCs w:val="20"/>
                <w:highlight w:val="yellow"/>
                <w:lang w:val="es-ES"/>
              </w:rPr>
            </w:pPr>
            <w:r w:rsidRPr="00F055B8">
              <w:rPr>
                <w:sz w:val="20"/>
                <w:szCs w:val="20"/>
                <w:highlight w:val="yellow"/>
                <w:lang w:val="es-ES"/>
              </w:rPr>
              <w:t xml:space="preserve">Gutiérrez, L., Moncayo, A., Tanaka, K., Kimura, F., Moreno, D. (2011). </w:t>
            </w:r>
            <w:r w:rsidRPr="00F055B8">
              <w:rPr>
                <w:i/>
                <w:iCs/>
                <w:sz w:val="20"/>
                <w:szCs w:val="20"/>
                <w:highlight w:val="yellow"/>
                <w:lang w:val="es-ES"/>
              </w:rPr>
              <w:t>Manual de patronaje básico e interpretación de diseños</w:t>
            </w:r>
            <w:r w:rsidRPr="00F055B8">
              <w:rPr>
                <w:sz w:val="20"/>
                <w:szCs w:val="20"/>
                <w:highlight w:val="yellow"/>
                <w:lang w:val="es-ES"/>
              </w:rPr>
              <w:t>. Servicio Nacional de Aprendizaje SENA.</w:t>
            </w:r>
          </w:p>
          <w:commentRangeStart w:id="194"/>
          <w:p w:rsidRPr="00D22A65" w:rsidR="00D22A65" w:rsidP="00D22A65" w:rsidRDefault="00390BE1" w14:paraId="3E8656A4" w14:textId="6639AE23">
            <w:pPr>
              <w:ind w:left="360"/>
              <w:jc w:val="both"/>
              <w:rPr>
                <w:color w:val="0000FF"/>
                <w:sz w:val="20"/>
                <w:szCs w:val="20"/>
                <w:lang w:val="es-ES"/>
              </w:rPr>
            </w:pPr>
            <w:r>
              <w:fldChar w:fldCharType="begin"/>
            </w:r>
            <w:r>
              <w:instrText>HYPERLINK "https://sena-primo.hosted.exlibrisgroup.com/permalink/f/q6j6k0/sena_aleph000025496" \h</w:instrText>
            </w:r>
            <w:r>
              <w:fldChar w:fldCharType="separate"/>
            </w:r>
            <w:r w:rsidRPr="00F055B8" w:rsidR="00593FB0">
              <w:rPr>
                <w:color w:val="0000FF"/>
                <w:sz w:val="20"/>
                <w:szCs w:val="20"/>
                <w:highlight w:val="yellow"/>
                <w:lang w:val="es-ES"/>
              </w:rPr>
              <w:t>https://sena-primo.hosted.exlibrisgroup.com/permalink/f/q6j6k0/sena_aleph000025496</w:t>
            </w:r>
            <w:r>
              <w:rPr>
                <w:color w:val="0000FF"/>
                <w:sz w:val="20"/>
                <w:szCs w:val="20"/>
                <w:highlight w:val="yellow"/>
                <w:lang w:val="es-ES"/>
              </w:rPr>
              <w:fldChar w:fldCharType="end"/>
            </w:r>
            <w:commentRangeEnd w:id="194"/>
            <w:r w:rsidR="00A963EC">
              <w:rPr>
                <w:rStyle w:val="Refdecomentario"/>
              </w:rPr>
              <w:commentReference w:id="194"/>
            </w:r>
          </w:p>
        </w:tc>
        <w:tc>
          <w:tcPr>
            <w:tcW w:w="3321" w:type="dxa"/>
            <w:tcMar>
              <w:top w:w="100" w:type="dxa"/>
              <w:left w:w="100" w:type="dxa"/>
              <w:bottom w:w="100" w:type="dxa"/>
              <w:right w:w="100" w:type="dxa"/>
            </w:tcMar>
          </w:tcPr>
          <w:p w:rsidR="00593FB0" w:rsidP="00BF021D" w:rsidRDefault="00593FB0" w14:paraId="42B69D7B" w14:textId="77777777">
            <w:pPr>
              <w:jc w:val="center"/>
              <w:rPr>
                <w:sz w:val="20"/>
                <w:szCs w:val="20"/>
              </w:rPr>
            </w:pPr>
            <w:r>
              <w:rPr>
                <w:sz w:val="20"/>
                <w:szCs w:val="20"/>
              </w:rPr>
              <w:t>Libro</w:t>
            </w:r>
          </w:p>
          <w:p w:rsidR="00593FB0" w:rsidP="00BF021D" w:rsidRDefault="00593FB0" w14:paraId="72C45198" w14:textId="77777777">
            <w:pPr>
              <w:jc w:val="center"/>
              <w:rPr>
                <w:sz w:val="20"/>
                <w:szCs w:val="20"/>
              </w:rPr>
            </w:pPr>
          </w:p>
          <w:p w:rsidR="00593FB0" w:rsidP="00BF021D" w:rsidRDefault="00593FB0" w14:paraId="707B3338" w14:textId="77777777">
            <w:pPr>
              <w:jc w:val="center"/>
              <w:rPr>
                <w:sz w:val="20"/>
                <w:szCs w:val="20"/>
              </w:rPr>
            </w:pPr>
          </w:p>
        </w:tc>
        <w:tc>
          <w:tcPr>
            <w:tcW w:w="3321" w:type="dxa"/>
            <w:tcMar>
              <w:top w:w="100" w:type="dxa"/>
              <w:left w:w="100" w:type="dxa"/>
              <w:bottom w:w="100" w:type="dxa"/>
              <w:right w:w="100" w:type="dxa"/>
            </w:tcMar>
          </w:tcPr>
          <w:p w:rsidR="00593FB0" w:rsidP="00BF021D" w:rsidRDefault="00593FB0" w14:paraId="4168E70D" w14:textId="77777777">
            <w:pPr>
              <w:rPr>
                <w:sz w:val="20"/>
                <w:szCs w:val="20"/>
              </w:rPr>
            </w:pPr>
            <w:r w:rsidRPr="00D22A65">
              <w:rPr>
                <w:sz w:val="20"/>
                <w:szCs w:val="20"/>
                <w:highlight w:val="yellow"/>
              </w:rPr>
              <w:t>https://drive.google.com/file/d/18jpzqbMCPtoXlPl2Oy6PrDHEa_Nw9vOp/view?usp=sharing</w:t>
            </w:r>
            <w:commentRangeEnd w:id="192"/>
            <w:r w:rsidRPr="00D22A65">
              <w:rPr>
                <w:rStyle w:val="Refdecomentario"/>
                <w:highlight w:val="yellow"/>
              </w:rPr>
              <w:commentReference w:id="192"/>
            </w:r>
            <w:commentRangeEnd w:id="193"/>
            <w:r w:rsidR="00D22A65">
              <w:rPr>
                <w:rStyle w:val="Refdecomentario"/>
              </w:rPr>
              <w:commentReference w:id="193"/>
            </w:r>
          </w:p>
        </w:tc>
      </w:tr>
    </w:tbl>
    <w:p w:rsidR="00D76D7F" w:rsidRDefault="00D76D7F" w14:paraId="5BAFCBE5" w14:textId="27D8D6D9">
      <w:pPr>
        <w:rPr>
          <w:sz w:val="20"/>
          <w:szCs w:val="20"/>
        </w:rPr>
      </w:pPr>
    </w:p>
    <w:p w:rsidR="00B77105" w:rsidRDefault="00D22A65" w14:paraId="44B701FF" w14:textId="4CA14C17">
      <w:pPr>
        <w:rPr>
          <w:sz w:val="20"/>
          <w:szCs w:val="20"/>
        </w:rPr>
      </w:pPr>
      <w:r w:rsidRPr="00D22A65">
        <w:rPr>
          <w:sz w:val="20"/>
          <w:szCs w:val="20"/>
        </w:rPr>
        <w:t>Gutiérrez, L., Moncayo, A., Tanaka, K., Kimura, F., Moreno, D. (2011). Manual de patronaje básico e interpretación de diseños. Servicio Nacional de Aprendizaje SENA. https://sena-primo.hosted.exlibrisgroup.com/permalink/f/q6j6k0/sena_aleph000025496</w:t>
      </w:r>
    </w:p>
    <w:p w:rsidR="00D22A65" w:rsidRDefault="00D22A65" w14:paraId="4BAB27C2" w14:textId="77777777">
      <w:pPr>
        <w:rPr>
          <w:sz w:val="20"/>
          <w:szCs w:val="20"/>
        </w:rPr>
      </w:pPr>
    </w:p>
    <w:p w:rsidR="00D22A65" w:rsidRDefault="00D22A65" w14:paraId="0F23E023" w14:textId="77777777">
      <w:pPr>
        <w:rPr>
          <w:sz w:val="20"/>
          <w:szCs w:val="20"/>
        </w:rPr>
      </w:pPr>
    </w:p>
    <w:p w:rsidR="00EC355B" w:rsidP="00EC355B" w:rsidRDefault="00EC355B" w14:paraId="012EF07D" w14:textId="07D4A775">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commentRangeStart w:id="195"/>
      <w:commentRangeStart w:id="196"/>
      <w:commentRangeEnd w:id="195"/>
      <w:r>
        <w:rPr>
          <w:rStyle w:val="Refdecomentario"/>
        </w:rPr>
        <w:commentReference w:id="195"/>
      </w:r>
      <w:commentRangeEnd w:id="196"/>
      <w:r w:rsidR="00D22A65">
        <w:rPr>
          <w:rStyle w:val="Refdecomentario"/>
        </w:rPr>
        <w:commentReference w:id="196"/>
      </w:r>
    </w:p>
    <w:p w:rsidRPr="00F055B8" w:rsidR="00EC355B" w:rsidP="00EC355B" w:rsidRDefault="00EC355B" w14:paraId="00CCAACE" w14:textId="77777777">
      <w:pPr>
        <w:ind w:left="360"/>
        <w:jc w:val="both"/>
        <w:rPr>
          <w:b/>
          <w:sz w:val="20"/>
          <w:szCs w:val="20"/>
        </w:rPr>
      </w:pPr>
      <w:r w:rsidRPr="00F055B8">
        <w:rPr>
          <w:sz w:val="20"/>
          <w:szCs w:val="20"/>
          <w:highlight w:val="yellow"/>
        </w:rPr>
        <w:t>Duarte, N. (1983). Conocimientos básicos de corte. Unidad instruccional No. 3. Servicio Nacional de Aprendizaje</w:t>
      </w:r>
    </w:p>
    <w:p w:rsidRPr="00F055B8" w:rsidR="00EC355B" w:rsidP="00EC355B" w:rsidRDefault="00EC355B" w14:paraId="46C14793" w14:textId="77777777">
      <w:pPr>
        <w:ind w:left="360"/>
        <w:jc w:val="both"/>
        <w:rPr>
          <w:sz w:val="20"/>
          <w:szCs w:val="20"/>
        </w:rPr>
      </w:pPr>
    </w:p>
    <w:p w:rsidRPr="00F055B8" w:rsidR="00EC355B" w:rsidP="00EC355B" w:rsidRDefault="00EC355B" w14:paraId="7FE3B437" w14:textId="0428D992">
      <w:pPr>
        <w:ind w:left="360"/>
        <w:jc w:val="both"/>
        <w:rPr>
          <w:sz w:val="20"/>
          <w:szCs w:val="20"/>
          <w:highlight w:val="yellow"/>
          <w:lang w:val="es-ES"/>
        </w:rPr>
      </w:pPr>
      <w:r w:rsidRPr="00F055B8">
        <w:rPr>
          <w:sz w:val="20"/>
          <w:szCs w:val="20"/>
          <w:highlight w:val="yellow"/>
          <w:lang w:val="es-ES"/>
        </w:rPr>
        <w:t xml:space="preserve">Gutiérrez, L., Moncayo, A., Tanaka, K., Kimura, F., Moreno, D. (2011). </w:t>
      </w:r>
      <w:r w:rsidRPr="00F055B8">
        <w:rPr>
          <w:i/>
          <w:iCs/>
          <w:sz w:val="20"/>
          <w:szCs w:val="20"/>
          <w:highlight w:val="yellow"/>
          <w:lang w:val="es-ES"/>
        </w:rPr>
        <w:t>Manual de patronaje básico e interpretación de diseños</w:t>
      </w:r>
      <w:r w:rsidRPr="00F055B8">
        <w:rPr>
          <w:sz w:val="20"/>
          <w:szCs w:val="20"/>
          <w:highlight w:val="yellow"/>
          <w:lang w:val="es-ES"/>
        </w:rPr>
        <w:t>. Servicio Nacional de Aprendizaje SENA.</w:t>
      </w:r>
    </w:p>
    <w:p w:rsidRPr="00F055B8" w:rsidR="00EC355B" w:rsidP="00EC355B" w:rsidRDefault="00390BE1" w14:paraId="5D85A374" w14:textId="77777777">
      <w:pPr>
        <w:ind w:left="360"/>
        <w:jc w:val="both"/>
        <w:rPr>
          <w:color w:val="0000FF"/>
          <w:sz w:val="20"/>
          <w:szCs w:val="20"/>
          <w:lang w:val="es-ES"/>
        </w:rPr>
      </w:pPr>
      <w:hyperlink r:id="rId66">
        <w:r w:rsidRPr="00F055B8" w:rsidR="00EC355B">
          <w:rPr>
            <w:color w:val="0000FF"/>
            <w:sz w:val="20"/>
            <w:szCs w:val="20"/>
            <w:highlight w:val="yellow"/>
            <w:lang w:val="es-ES"/>
          </w:rPr>
          <w:t>https://sena-primo.hosted.exlibrisgroup.com/permalink/f/q6j6k0/sena_aleph000025496</w:t>
        </w:r>
      </w:hyperlink>
    </w:p>
    <w:p w:rsidRPr="00F055B8" w:rsidR="00EC355B" w:rsidP="00EC355B" w:rsidRDefault="00EC355B" w14:paraId="6ADC948C" w14:textId="77777777">
      <w:pPr>
        <w:ind w:left="360"/>
        <w:rPr>
          <w:sz w:val="20"/>
          <w:szCs w:val="20"/>
          <w:lang w:val="es-ES"/>
        </w:rPr>
      </w:pPr>
    </w:p>
    <w:p w:rsidRPr="00F055B8" w:rsidR="00EC355B" w:rsidP="00EC355B" w:rsidRDefault="00EC355B" w14:paraId="2B3B9EEB" w14:textId="77777777">
      <w:pPr>
        <w:ind w:left="360"/>
        <w:jc w:val="both"/>
        <w:rPr>
          <w:color w:val="000000"/>
          <w:sz w:val="20"/>
          <w:szCs w:val="20"/>
          <w:highlight w:val="yellow"/>
        </w:rPr>
      </w:pPr>
      <w:r w:rsidRPr="00F055B8">
        <w:rPr>
          <w:color w:val="000000"/>
          <w:sz w:val="20"/>
          <w:szCs w:val="20"/>
          <w:highlight w:val="yellow"/>
        </w:rPr>
        <w:t xml:space="preserve">Sociedad Americana de Ensayos y Materiales (ASTM). (2003). </w:t>
      </w:r>
      <w:r w:rsidRPr="00F055B8">
        <w:rPr>
          <w:i/>
          <w:color w:val="000000"/>
          <w:sz w:val="20"/>
          <w:szCs w:val="20"/>
          <w:highlight w:val="yellow"/>
        </w:rPr>
        <w:t>Textiles</w:t>
      </w:r>
      <w:r w:rsidRPr="00F055B8">
        <w:rPr>
          <w:color w:val="000000"/>
          <w:sz w:val="20"/>
          <w:szCs w:val="20"/>
          <w:highlight w:val="yellow"/>
        </w:rPr>
        <w:t>. Editorial Staff. [Book]. Sistema de Bibliotecas SENA.</w:t>
      </w:r>
    </w:p>
    <w:p w:rsidR="00D76D7F" w:rsidRDefault="00D76D7F" w14:paraId="59129403" w14:textId="77777777">
      <w:pPr>
        <w:rPr>
          <w:sz w:val="20"/>
          <w:szCs w:val="20"/>
        </w:rPr>
      </w:pPr>
    </w:p>
    <w:p w:rsidR="00D76D7F" w:rsidRDefault="00D76D7F" w14:paraId="38C52084" w14:textId="77777777">
      <w:pPr>
        <w:rPr>
          <w:sz w:val="20"/>
          <w:szCs w:val="20"/>
        </w:rPr>
      </w:pPr>
    </w:p>
    <w:p w:rsidR="00D76D7F" w:rsidRDefault="009B62AE" w14:paraId="7D7D313B"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D76D7F" w:rsidRDefault="00D76D7F" w14:paraId="46D69700" w14:textId="77777777">
      <w:pPr>
        <w:jc w:val="both"/>
        <w:rPr>
          <w:b/>
          <w:sz w:val="20"/>
          <w:szCs w:val="20"/>
        </w:rPr>
      </w:pPr>
    </w:p>
    <w:tbl>
      <w:tblPr>
        <w:tblStyle w:val="a6"/>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D76D7F" w14:paraId="70C9CBED" w14:textId="77777777">
        <w:tc>
          <w:tcPr>
            <w:tcW w:w="1272" w:type="dxa"/>
            <w:tcBorders>
              <w:top w:val="nil"/>
              <w:left w:val="nil"/>
            </w:tcBorders>
          </w:tcPr>
          <w:p w:rsidR="00D76D7F" w:rsidRDefault="00D76D7F" w14:paraId="316BAA80" w14:textId="77777777">
            <w:pPr>
              <w:jc w:val="both"/>
              <w:rPr>
                <w:b/>
                <w:sz w:val="20"/>
                <w:szCs w:val="20"/>
              </w:rPr>
            </w:pPr>
          </w:p>
        </w:tc>
        <w:tc>
          <w:tcPr>
            <w:tcW w:w="1991" w:type="dxa"/>
            <w:vAlign w:val="center"/>
          </w:tcPr>
          <w:p w:rsidR="00D76D7F" w:rsidRDefault="009B62AE" w14:paraId="0A78BFA1" w14:textId="77777777">
            <w:pPr>
              <w:rPr>
                <w:b/>
                <w:sz w:val="20"/>
                <w:szCs w:val="20"/>
              </w:rPr>
            </w:pPr>
            <w:r>
              <w:rPr>
                <w:b/>
                <w:sz w:val="20"/>
                <w:szCs w:val="20"/>
              </w:rPr>
              <w:t>Nombre</w:t>
            </w:r>
          </w:p>
        </w:tc>
        <w:tc>
          <w:tcPr>
            <w:tcW w:w="1559" w:type="dxa"/>
            <w:vAlign w:val="center"/>
          </w:tcPr>
          <w:p w:rsidR="00D76D7F" w:rsidRDefault="009B62AE" w14:paraId="555C2FC5" w14:textId="77777777">
            <w:pPr>
              <w:rPr>
                <w:b/>
                <w:sz w:val="20"/>
                <w:szCs w:val="20"/>
              </w:rPr>
            </w:pPr>
            <w:r>
              <w:rPr>
                <w:b/>
                <w:sz w:val="20"/>
                <w:szCs w:val="20"/>
              </w:rPr>
              <w:t>Cargo</w:t>
            </w:r>
          </w:p>
        </w:tc>
        <w:tc>
          <w:tcPr>
            <w:tcW w:w="3257" w:type="dxa"/>
            <w:vAlign w:val="center"/>
          </w:tcPr>
          <w:p w:rsidR="00D76D7F" w:rsidRDefault="009B62AE" w14:paraId="4CA17FD1" w14:textId="77777777">
            <w:pPr>
              <w:rPr>
                <w:b/>
                <w:sz w:val="20"/>
                <w:szCs w:val="20"/>
              </w:rPr>
            </w:pPr>
            <w:r>
              <w:rPr>
                <w:b/>
                <w:sz w:val="20"/>
                <w:szCs w:val="20"/>
              </w:rPr>
              <w:t>Dependencia</w:t>
            </w:r>
          </w:p>
          <w:p w:rsidR="00D76D7F" w:rsidRDefault="009B62AE" w14:paraId="6AB15A4D" w14:textId="77777777">
            <w:pPr>
              <w:rPr>
                <w:b/>
                <w:i/>
                <w:sz w:val="20"/>
                <w:szCs w:val="20"/>
              </w:rPr>
            </w:pPr>
            <w:r>
              <w:rPr>
                <w:b/>
                <w:i/>
                <w:color w:val="595959"/>
                <w:sz w:val="18"/>
                <w:szCs w:val="18"/>
              </w:rPr>
              <w:t>(Para el SENA indicar Regional y Centro de Formación)</w:t>
            </w:r>
          </w:p>
        </w:tc>
        <w:tc>
          <w:tcPr>
            <w:tcW w:w="1888" w:type="dxa"/>
            <w:vAlign w:val="center"/>
          </w:tcPr>
          <w:p w:rsidR="00D76D7F" w:rsidRDefault="009B62AE" w14:paraId="30E232F6" w14:textId="77777777">
            <w:pPr>
              <w:rPr>
                <w:b/>
                <w:sz w:val="20"/>
                <w:szCs w:val="20"/>
              </w:rPr>
            </w:pPr>
            <w:r>
              <w:rPr>
                <w:b/>
                <w:sz w:val="20"/>
                <w:szCs w:val="20"/>
              </w:rPr>
              <w:t>Fecha</w:t>
            </w:r>
          </w:p>
        </w:tc>
      </w:tr>
      <w:tr w:rsidR="002848C7" w14:paraId="754A994A" w14:textId="77777777">
        <w:trPr>
          <w:trHeight w:val="340"/>
        </w:trPr>
        <w:tc>
          <w:tcPr>
            <w:tcW w:w="1272" w:type="dxa"/>
            <w:vMerge w:val="restart"/>
          </w:tcPr>
          <w:p w:rsidR="002848C7" w:rsidRDefault="002848C7" w14:paraId="08A124A8" w14:textId="77777777">
            <w:pPr>
              <w:jc w:val="both"/>
              <w:rPr>
                <w:b/>
                <w:sz w:val="20"/>
                <w:szCs w:val="20"/>
              </w:rPr>
            </w:pPr>
            <w:r>
              <w:rPr>
                <w:b/>
                <w:sz w:val="20"/>
                <w:szCs w:val="20"/>
              </w:rPr>
              <w:t>Autor (es)</w:t>
            </w:r>
          </w:p>
        </w:tc>
        <w:tc>
          <w:tcPr>
            <w:tcW w:w="1991" w:type="dxa"/>
          </w:tcPr>
          <w:p w:rsidR="002848C7" w:rsidRDefault="002848C7" w14:paraId="290807B1" w14:textId="77777777">
            <w:pPr>
              <w:jc w:val="both"/>
              <w:rPr>
                <w:b/>
                <w:sz w:val="20"/>
                <w:szCs w:val="20"/>
              </w:rPr>
            </w:pPr>
            <w:r>
              <w:rPr>
                <w:sz w:val="20"/>
                <w:szCs w:val="20"/>
              </w:rPr>
              <w:t>Lizeth Maritza Rodríguez Beltrán</w:t>
            </w:r>
          </w:p>
        </w:tc>
        <w:tc>
          <w:tcPr>
            <w:tcW w:w="1559" w:type="dxa"/>
          </w:tcPr>
          <w:p w:rsidR="002848C7" w:rsidRDefault="002848C7" w14:paraId="341BCFCB" w14:textId="77777777">
            <w:pPr>
              <w:jc w:val="both"/>
              <w:rPr>
                <w:b/>
                <w:sz w:val="20"/>
                <w:szCs w:val="20"/>
              </w:rPr>
            </w:pPr>
            <w:r>
              <w:rPr>
                <w:sz w:val="20"/>
                <w:szCs w:val="20"/>
              </w:rPr>
              <w:t>Instructora Técnica</w:t>
            </w:r>
          </w:p>
        </w:tc>
        <w:tc>
          <w:tcPr>
            <w:tcW w:w="3257" w:type="dxa"/>
          </w:tcPr>
          <w:p w:rsidR="002848C7" w:rsidRDefault="002848C7" w14:paraId="29FF64F5" w14:textId="77777777">
            <w:pPr>
              <w:jc w:val="both"/>
              <w:rPr>
                <w:b/>
                <w:sz w:val="20"/>
                <w:szCs w:val="20"/>
              </w:rPr>
            </w:pPr>
            <w:r>
              <w:rPr>
                <w:sz w:val="20"/>
                <w:szCs w:val="20"/>
              </w:rPr>
              <w:t>Centro de Manufactura en Textil y Cuero - Regional Distrito Capital</w:t>
            </w:r>
          </w:p>
        </w:tc>
        <w:tc>
          <w:tcPr>
            <w:tcW w:w="1888" w:type="dxa"/>
          </w:tcPr>
          <w:p w:rsidR="002848C7" w:rsidRDefault="002848C7" w14:paraId="45D0C60C" w14:textId="77777777">
            <w:pPr>
              <w:jc w:val="both"/>
              <w:rPr>
                <w:b/>
                <w:sz w:val="20"/>
                <w:szCs w:val="20"/>
              </w:rPr>
            </w:pPr>
            <w:r>
              <w:rPr>
                <w:sz w:val="20"/>
                <w:szCs w:val="20"/>
              </w:rPr>
              <w:t>Noviembre de 2020</w:t>
            </w:r>
          </w:p>
        </w:tc>
      </w:tr>
      <w:tr w:rsidR="002848C7" w14:paraId="19C8AA78" w14:textId="77777777">
        <w:trPr>
          <w:trHeight w:val="340"/>
        </w:trPr>
        <w:tc>
          <w:tcPr>
            <w:tcW w:w="1272" w:type="dxa"/>
            <w:vMerge/>
          </w:tcPr>
          <w:p w:rsidR="002848C7" w:rsidRDefault="002848C7" w14:paraId="49E7B168" w14:textId="77777777">
            <w:pPr>
              <w:widowControl w:val="0"/>
              <w:pBdr>
                <w:top w:val="nil"/>
                <w:left w:val="nil"/>
                <w:bottom w:val="nil"/>
                <w:right w:val="nil"/>
                <w:between w:val="nil"/>
              </w:pBdr>
              <w:rPr>
                <w:b/>
                <w:sz w:val="20"/>
                <w:szCs w:val="20"/>
              </w:rPr>
            </w:pPr>
          </w:p>
        </w:tc>
        <w:tc>
          <w:tcPr>
            <w:tcW w:w="1991" w:type="dxa"/>
          </w:tcPr>
          <w:p w:rsidR="002848C7" w:rsidRDefault="002848C7" w14:paraId="588DB0A1" w14:textId="77777777">
            <w:pPr>
              <w:jc w:val="both"/>
              <w:rPr>
                <w:b/>
                <w:sz w:val="20"/>
                <w:szCs w:val="20"/>
              </w:rPr>
            </w:pPr>
            <w:r>
              <w:rPr>
                <w:sz w:val="20"/>
                <w:szCs w:val="20"/>
              </w:rPr>
              <w:t>Natalia Andrea Bueno Pizarro</w:t>
            </w:r>
          </w:p>
        </w:tc>
        <w:tc>
          <w:tcPr>
            <w:tcW w:w="1559" w:type="dxa"/>
          </w:tcPr>
          <w:p w:rsidR="002848C7" w:rsidRDefault="002848C7" w14:paraId="4EBE0620" w14:textId="77777777">
            <w:pPr>
              <w:jc w:val="both"/>
              <w:rPr>
                <w:b/>
                <w:sz w:val="20"/>
                <w:szCs w:val="20"/>
              </w:rPr>
            </w:pPr>
            <w:r>
              <w:rPr>
                <w:sz w:val="20"/>
                <w:szCs w:val="20"/>
              </w:rPr>
              <w:t>Diseñadora y evaluadora Instruccional</w:t>
            </w:r>
          </w:p>
        </w:tc>
        <w:tc>
          <w:tcPr>
            <w:tcW w:w="3257" w:type="dxa"/>
          </w:tcPr>
          <w:p w:rsidR="002848C7" w:rsidRDefault="002848C7" w14:paraId="6AFDDA35" w14:textId="77777777">
            <w:pPr>
              <w:jc w:val="both"/>
              <w:rPr>
                <w:b/>
                <w:sz w:val="20"/>
                <w:szCs w:val="20"/>
              </w:rPr>
            </w:pPr>
            <w:r>
              <w:rPr>
                <w:sz w:val="20"/>
                <w:szCs w:val="20"/>
              </w:rPr>
              <w:t>Distrito Capital – Centro para La Industria de la Comunicación Gráfica</w:t>
            </w:r>
          </w:p>
        </w:tc>
        <w:tc>
          <w:tcPr>
            <w:tcW w:w="1888" w:type="dxa"/>
          </w:tcPr>
          <w:p w:rsidR="002848C7" w:rsidRDefault="002848C7" w14:paraId="27A90244" w14:textId="77777777">
            <w:pPr>
              <w:jc w:val="both"/>
              <w:rPr>
                <w:b/>
                <w:sz w:val="20"/>
                <w:szCs w:val="20"/>
              </w:rPr>
            </w:pPr>
            <w:r>
              <w:rPr>
                <w:sz w:val="20"/>
                <w:szCs w:val="20"/>
              </w:rPr>
              <w:t>Noviembre de 2020</w:t>
            </w:r>
          </w:p>
        </w:tc>
      </w:tr>
      <w:tr w:rsidR="002848C7" w14:paraId="612D582B" w14:textId="77777777">
        <w:trPr>
          <w:trHeight w:val="340"/>
        </w:trPr>
        <w:tc>
          <w:tcPr>
            <w:tcW w:w="1272" w:type="dxa"/>
            <w:vMerge/>
          </w:tcPr>
          <w:p w:rsidR="002848C7" w:rsidRDefault="002848C7" w14:paraId="5661B37A" w14:textId="77777777">
            <w:pPr>
              <w:widowControl w:val="0"/>
              <w:pBdr>
                <w:top w:val="nil"/>
                <w:left w:val="nil"/>
                <w:bottom w:val="nil"/>
                <w:right w:val="nil"/>
                <w:between w:val="nil"/>
              </w:pBdr>
              <w:rPr>
                <w:b/>
                <w:sz w:val="20"/>
                <w:szCs w:val="20"/>
              </w:rPr>
            </w:pPr>
          </w:p>
        </w:tc>
        <w:tc>
          <w:tcPr>
            <w:tcW w:w="1991" w:type="dxa"/>
          </w:tcPr>
          <w:p w:rsidR="002848C7" w:rsidRDefault="002848C7" w14:paraId="7D2F2961" w14:textId="5E8BD528">
            <w:pPr>
              <w:jc w:val="both"/>
              <w:rPr>
                <w:sz w:val="20"/>
                <w:szCs w:val="20"/>
              </w:rPr>
            </w:pPr>
            <w:r>
              <w:rPr>
                <w:sz w:val="20"/>
                <w:szCs w:val="20"/>
              </w:rPr>
              <w:t>Julia Isabel Roberto</w:t>
            </w:r>
          </w:p>
        </w:tc>
        <w:tc>
          <w:tcPr>
            <w:tcW w:w="1559" w:type="dxa"/>
          </w:tcPr>
          <w:p w:rsidR="002848C7" w:rsidRDefault="002848C7" w14:paraId="15537B2E" w14:textId="32DD858E">
            <w:pPr>
              <w:jc w:val="both"/>
              <w:rPr>
                <w:sz w:val="20"/>
                <w:szCs w:val="20"/>
              </w:rPr>
            </w:pPr>
            <w:r>
              <w:rPr>
                <w:sz w:val="20"/>
                <w:szCs w:val="20"/>
              </w:rPr>
              <w:t>Diseñadora y evaluadora instruccional</w:t>
            </w:r>
          </w:p>
        </w:tc>
        <w:tc>
          <w:tcPr>
            <w:tcW w:w="3257" w:type="dxa"/>
          </w:tcPr>
          <w:p w:rsidR="002848C7" w:rsidRDefault="002848C7" w14:paraId="3EA960D0" w14:textId="4E72F998">
            <w:pPr>
              <w:jc w:val="both"/>
              <w:rPr>
                <w:sz w:val="20"/>
                <w:szCs w:val="20"/>
              </w:rPr>
            </w:pPr>
            <w:r>
              <w:rPr>
                <w:sz w:val="20"/>
                <w:szCs w:val="20"/>
              </w:rPr>
              <w:t>Distrito Capital – Centro para La Industria de la Comunicación Gráfica</w:t>
            </w:r>
          </w:p>
        </w:tc>
        <w:tc>
          <w:tcPr>
            <w:tcW w:w="1888" w:type="dxa"/>
          </w:tcPr>
          <w:p w:rsidR="002848C7" w:rsidRDefault="002848C7" w14:paraId="02F3E1E2" w14:textId="5C8B2FB0">
            <w:pPr>
              <w:jc w:val="both"/>
              <w:rPr>
                <w:sz w:val="20"/>
                <w:szCs w:val="20"/>
              </w:rPr>
            </w:pPr>
            <w:r>
              <w:rPr>
                <w:sz w:val="20"/>
                <w:szCs w:val="20"/>
              </w:rPr>
              <w:t>Febrero de 2021</w:t>
            </w:r>
          </w:p>
        </w:tc>
      </w:tr>
    </w:tbl>
    <w:p w:rsidR="00D76D7F" w:rsidRDefault="00D76D7F" w14:paraId="4240872C" w14:textId="77777777">
      <w:pPr>
        <w:rPr>
          <w:sz w:val="20"/>
          <w:szCs w:val="20"/>
        </w:rPr>
      </w:pPr>
    </w:p>
    <w:p w:rsidR="00D76D7F" w:rsidRDefault="00D76D7F" w14:paraId="408E8B0F" w14:textId="77777777">
      <w:pPr>
        <w:rPr>
          <w:sz w:val="20"/>
          <w:szCs w:val="20"/>
        </w:rPr>
      </w:pPr>
    </w:p>
    <w:p w:rsidR="76B1ACB5" w:rsidP="76B1ACB5" w:rsidRDefault="76B1ACB5" w14:paraId="0830935C" w14:textId="5A0D5B57">
      <w:pPr>
        <w:rPr>
          <w:sz w:val="20"/>
          <w:szCs w:val="20"/>
        </w:rPr>
      </w:pPr>
    </w:p>
    <w:p w:rsidRPr="00D22A65" w:rsidR="00D22A65" w:rsidP="00D22A65" w:rsidRDefault="009B62AE" w14:paraId="7CDFA46D" w14:textId="3DBFA3A0">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072991" w:rsidR="00D22A65" w:rsidP="00D22A65" w:rsidRDefault="00D22A65" w14:paraId="2AB3DBF1" w14:textId="77777777">
      <w:pPr>
        <w:rPr>
          <w:sz w:val="20"/>
          <w:szCs w:val="20"/>
          <w:lang w:eastAsia="ja-JP"/>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072991" w:rsidR="00D22A65" w:rsidTr="00FF6231" w14:paraId="567A77F5" w14:textId="77777777">
        <w:tc>
          <w:tcPr>
            <w:tcW w:w="1264" w:type="dxa"/>
            <w:tcBorders>
              <w:top w:val="nil"/>
              <w:left w:val="nil"/>
            </w:tcBorders>
          </w:tcPr>
          <w:p w:rsidRPr="00072991" w:rsidR="00D22A65" w:rsidP="00FF6231" w:rsidRDefault="00D22A65" w14:paraId="51096738" w14:textId="77777777">
            <w:pPr>
              <w:jc w:val="both"/>
              <w:rPr>
                <w:sz w:val="20"/>
                <w:szCs w:val="20"/>
                <w:lang w:eastAsia="ja-JP"/>
              </w:rPr>
            </w:pPr>
          </w:p>
        </w:tc>
        <w:tc>
          <w:tcPr>
            <w:tcW w:w="2138" w:type="dxa"/>
          </w:tcPr>
          <w:p w:rsidRPr="00072991" w:rsidR="00D22A65" w:rsidP="00FF6231" w:rsidRDefault="00D22A65" w14:paraId="70C9B1CC" w14:textId="77777777">
            <w:pPr>
              <w:jc w:val="both"/>
              <w:rPr>
                <w:sz w:val="20"/>
                <w:szCs w:val="20"/>
                <w:lang w:eastAsia="ja-JP"/>
              </w:rPr>
            </w:pPr>
            <w:r w:rsidRPr="00072991">
              <w:rPr>
                <w:sz w:val="20"/>
                <w:szCs w:val="20"/>
                <w:lang w:eastAsia="ja-JP"/>
              </w:rPr>
              <w:t>Nombre</w:t>
            </w:r>
          </w:p>
        </w:tc>
        <w:tc>
          <w:tcPr>
            <w:tcW w:w="1701" w:type="dxa"/>
          </w:tcPr>
          <w:p w:rsidRPr="00072991" w:rsidR="00D22A65" w:rsidP="00FF6231" w:rsidRDefault="00D22A65" w14:paraId="04B6D2E1" w14:textId="77777777">
            <w:pPr>
              <w:jc w:val="both"/>
              <w:rPr>
                <w:sz w:val="20"/>
                <w:szCs w:val="20"/>
                <w:lang w:eastAsia="ja-JP"/>
              </w:rPr>
            </w:pPr>
            <w:r w:rsidRPr="00072991">
              <w:rPr>
                <w:sz w:val="20"/>
                <w:szCs w:val="20"/>
                <w:lang w:eastAsia="ja-JP"/>
              </w:rPr>
              <w:t>Cargo</w:t>
            </w:r>
          </w:p>
        </w:tc>
        <w:tc>
          <w:tcPr>
            <w:tcW w:w="1843" w:type="dxa"/>
          </w:tcPr>
          <w:p w:rsidRPr="00072991" w:rsidR="00D22A65" w:rsidP="00FF6231" w:rsidRDefault="00D22A65" w14:paraId="74C4A746" w14:textId="77777777">
            <w:pPr>
              <w:jc w:val="both"/>
              <w:rPr>
                <w:sz w:val="20"/>
                <w:szCs w:val="20"/>
                <w:lang w:eastAsia="ja-JP"/>
              </w:rPr>
            </w:pPr>
            <w:r w:rsidRPr="00072991">
              <w:rPr>
                <w:sz w:val="20"/>
                <w:szCs w:val="20"/>
                <w:lang w:eastAsia="ja-JP"/>
              </w:rPr>
              <w:t>Dependencia</w:t>
            </w:r>
          </w:p>
        </w:tc>
        <w:tc>
          <w:tcPr>
            <w:tcW w:w="1044" w:type="dxa"/>
          </w:tcPr>
          <w:p w:rsidRPr="00072991" w:rsidR="00D22A65" w:rsidP="00FF6231" w:rsidRDefault="00D22A65" w14:paraId="375228B5" w14:textId="77777777">
            <w:pPr>
              <w:jc w:val="both"/>
              <w:rPr>
                <w:sz w:val="20"/>
                <w:szCs w:val="20"/>
                <w:lang w:eastAsia="ja-JP"/>
              </w:rPr>
            </w:pPr>
            <w:r w:rsidRPr="00072991">
              <w:rPr>
                <w:sz w:val="20"/>
                <w:szCs w:val="20"/>
                <w:lang w:eastAsia="ja-JP"/>
              </w:rPr>
              <w:t>Fecha</w:t>
            </w:r>
          </w:p>
        </w:tc>
        <w:tc>
          <w:tcPr>
            <w:tcW w:w="1977" w:type="dxa"/>
          </w:tcPr>
          <w:p w:rsidRPr="00072991" w:rsidR="00D22A65" w:rsidP="00FF6231" w:rsidRDefault="00D22A65" w14:paraId="65F08064" w14:textId="77777777">
            <w:pPr>
              <w:jc w:val="both"/>
              <w:rPr>
                <w:sz w:val="20"/>
                <w:szCs w:val="20"/>
                <w:lang w:eastAsia="ja-JP"/>
              </w:rPr>
            </w:pPr>
            <w:r w:rsidRPr="00072991">
              <w:rPr>
                <w:sz w:val="20"/>
                <w:szCs w:val="20"/>
                <w:lang w:eastAsia="ja-JP"/>
              </w:rPr>
              <w:t>Razón del Cambio</w:t>
            </w:r>
          </w:p>
        </w:tc>
      </w:tr>
      <w:tr w:rsidRPr="00072991" w:rsidR="00D22A65" w:rsidTr="00FF6231" w14:paraId="4D6F7E03" w14:textId="77777777">
        <w:tc>
          <w:tcPr>
            <w:tcW w:w="1264" w:type="dxa"/>
            <w:vMerge w:val="restart"/>
          </w:tcPr>
          <w:p w:rsidRPr="00072991" w:rsidR="00D22A65" w:rsidP="00FF6231" w:rsidRDefault="00D22A65" w14:paraId="3358E6F8" w14:textId="77777777">
            <w:pPr>
              <w:jc w:val="both"/>
              <w:rPr>
                <w:sz w:val="20"/>
                <w:szCs w:val="20"/>
                <w:lang w:eastAsia="ja-JP"/>
              </w:rPr>
            </w:pPr>
          </w:p>
          <w:p w:rsidRPr="00072991" w:rsidR="00D22A65" w:rsidP="00FF6231" w:rsidRDefault="00D22A65" w14:paraId="74A18052" w14:textId="77777777">
            <w:pPr>
              <w:jc w:val="both"/>
              <w:rPr>
                <w:sz w:val="20"/>
                <w:szCs w:val="20"/>
                <w:lang w:eastAsia="ja-JP"/>
              </w:rPr>
            </w:pPr>
          </w:p>
          <w:p w:rsidRPr="00072991" w:rsidR="00D22A65" w:rsidP="00FF6231" w:rsidRDefault="00D22A65" w14:paraId="72C4CDE3" w14:textId="77777777">
            <w:pPr>
              <w:jc w:val="both"/>
              <w:rPr>
                <w:sz w:val="20"/>
                <w:szCs w:val="20"/>
                <w:lang w:eastAsia="ja-JP"/>
              </w:rPr>
            </w:pPr>
            <w:r w:rsidRPr="00072991">
              <w:rPr>
                <w:sz w:val="20"/>
                <w:szCs w:val="20"/>
                <w:lang w:eastAsia="ja-JP"/>
              </w:rPr>
              <w:t>Autor (es)</w:t>
            </w:r>
          </w:p>
        </w:tc>
        <w:tc>
          <w:tcPr>
            <w:tcW w:w="2138" w:type="dxa"/>
          </w:tcPr>
          <w:p w:rsidRPr="00072991" w:rsidR="00D22A65" w:rsidP="00FF6231" w:rsidRDefault="00D22A65" w14:paraId="031B604D" w14:textId="77777777">
            <w:pPr>
              <w:jc w:val="both"/>
              <w:rPr>
                <w:sz w:val="20"/>
                <w:szCs w:val="20"/>
                <w:lang w:eastAsia="ja-JP"/>
              </w:rPr>
            </w:pPr>
            <w:r w:rsidRPr="00072991">
              <w:rPr>
                <w:sz w:val="20"/>
                <w:szCs w:val="20"/>
                <w:lang w:eastAsia="ja-JP"/>
              </w:rPr>
              <w:t>Sandra Paola Morales Paez</w:t>
            </w:r>
          </w:p>
        </w:tc>
        <w:tc>
          <w:tcPr>
            <w:tcW w:w="1701" w:type="dxa"/>
          </w:tcPr>
          <w:p w:rsidRPr="00072991" w:rsidR="00D22A65" w:rsidP="00FF6231" w:rsidRDefault="00D22A65" w14:paraId="4C4A0D90" w14:textId="77777777">
            <w:pPr>
              <w:jc w:val="both"/>
              <w:rPr>
                <w:sz w:val="20"/>
                <w:szCs w:val="20"/>
                <w:lang w:eastAsia="ja-JP"/>
              </w:rPr>
            </w:pPr>
            <w:r w:rsidRPr="00072991">
              <w:rPr>
                <w:sz w:val="20"/>
                <w:szCs w:val="20"/>
                <w:lang w:eastAsia="ja-JP"/>
              </w:rPr>
              <w:t xml:space="preserve">Evaluador Instruccional </w:t>
            </w:r>
          </w:p>
        </w:tc>
        <w:tc>
          <w:tcPr>
            <w:tcW w:w="1843" w:type="dxa"/>
            <w:vMerge w:val="restart"/>
            <w:vAlign w:val="center"/>
          </w:tcPr>
          <w:p w:rsidRPr="00072991" w:rsidR="00D22A65" w:rsidP="00FF6231" w:rsidRDefault="00D22A65" w14:paraId="4FF731DE" w14:textId="77777777">
            <w:pPr>
              <w:snapToGrid w:val="0"/>
              <w:spacing w:after="120"/>
              <w:jc w:val="center"/>
              <w:rPr>
                <w:color w:val="000000" w:themeColor="text1"/>
                <w:sz w:val="20"/>
                <w:szCs w:val="20"/>
                <w:lang w:eastAsia="ja-JP"/>
              </w:rPr>
            </w:pPr>
            <w:r w:rsidRPr="00072991">
              <w:rPr>
                <w:color w:val="000000" w:themeColor="text1"/>
                <w:sz w:val="20"/>
                <w:szCs w:val="20"/>
                <w:lang w:eastAsia="ja-JP"/>
              </w:rPr>
              <w:t xml:space="preserve">Regional </w:t>
            </w:r>
          </w:p>
          <w:p w:rsidRPr="00072991" w:rsidR="00D22A65" w:rsidP="00FF6231" w:rsidRDefault="00D22A65" w14:paraId="5940F959" w14:textId="77777777">
            <w:pPr>
              <w:snapToGrid w:val="0"/>
              <w:spacing w:after="120"/>
              <w:jc w:val="center"/>
              <w:rPr>
                <w:color w:val="000000" w:themeColor="text1"/>
                <w:sz w:val="20"/>
                <w:szCs w:val="20"/>
                <w:lang w:eastAsia="ja-JP"/>
              </w:rPr>
            </w:pPr>
            <w:r w:rsidRPr="00072991">
              <w:rPr>
                <w:color w:val="000000" w:themeColor="text1"/>
                <w:sz w:val="20"/>
                <w:szCs w:val="20"/>
                <w:lang w:eastAsia="ja-JP"/>
              </w:rPr>
              <w:t xml:space="preserve">Santander </w:t>
            </w:r>
          </w:p>
          <w:p w:rsidRPr="00072991" w:rsidR="00D22A65" w:rsidP="00FF6231" w:rsidRDefault="00D22A65" w14:paraId="2CAAB429" w14:textId="77777777">
            <w:pPr>
              <w:snapToGrid w:val="0"/>
              <w:spacing w:after="120"/>
              <w:jc w:val="center"/>
              <w:rPr>
                <w:color w:val="000000" w:themeColor="text1"/>
                <w:sz w:val="20"/>
                <w:szCs w:val="20"/>
                <w:lang w:eastAsia="ja-JP"/>
              </w:rPr>
            </w:pPr>
            <w:r w:rsidRPr="00072991">
              <w:rPr>
                <w:color w:val="000000" w:themeColor="text1"/>
                <w:sz w:val="20"/>
                <w:szCs w:val="20"/>
                <w:lang w:eastAsia="ja-JP"/>
              </w:rPr>
              <w:t>Centro Agroturístico</w:t>
            </w:r>
          </w:p>
        </w:tc>
        <w:tc>
          <w:tcPr>
            <w:tcW w:w="1044" w:type="dxa"/>
            <w:vMerge w:val="restart"/>
            <w:vAlign w:val="center"/>
          </w:tcPr>
          <w:p w:rsidRPr="00072991" w:rsidR="00D22A65" w:rsidP="00FF6231" w:rsidRDefault="00D22A65" w14:paraId="2BCE40CB" w14:textId="1BBE08DB">
            <w:pPr>
              <w:jc w:val="center"/>
              <w:rPr>
                <w:sz w:val="20"/>
                <w:szCs w:val="20"/>
                <w:lang w:eastAsia="ja-JP"/>
              </w:rPr>
            </w:pPr>
            <w:r>
              <w:rPr>
                <w:sz w:val="20"/>
                <w:szCs w:val="20"/>
                <w:lang w:eastAsia="ja-JP"/>
              </w:rPr>
              <w:t>2</w:t>
            </w:r>
            <w:r w:rsidR="00525396">
              <w:rPr>
                <w:sz w:val="20"/>
                <w:szCs w:val="20"/>
                <w:lang w:eastAsia="ja-JP"/>
              </w:rPr>
              <w:t>9</w:t>
            </w:r>
            <w:r w:rsidRPr="00072991">
              <w:rPr>
                <w:sz w:val="20"/>
                <w:szCs w:val="20"/>
                <w:lang w:eastAsia="ja-JP"/>
              </w:rPr>
              <w:t xml:space="preserve"> de </w:t>
            </w:r>
            <w:r>
              <w:rPr>
                <w:sz w:val="20"/>
                <w:szCs w:val="20"/>
                <w:lang w:eastAsia="ja-JP"/>
              </w:rPr>
              <w:t xml:space="preserve">abril de </w:t>
            </w:r>
            <w:r w:rsidRPr="00072991">
              <w:rPr>
                <w:sz w:val="20"/>
                <w:szCs w:val="20"/>
                <w:lang w:eastAsia="ja-JP"/>
              </w:rPr>
              <w:t>2024</w:t>
            </w:r>
          </w:p>
        </w:tc>
        <w:tc>
          <w:tcPr>
            <w:tcW w:w="1977" w:type="dxa"/>
            <w:vMerge w:val="restart"/>
            <w:vAlign w:val="center"/>
          </w:tcPr>
          <w:p w:rsidRPr="00072991" w:rsidR="00D22A65" w:rsidP="00FF6231" w:rsidRDefault="00D22A65" w14:paraId="2298728E" w14:textId="77777777">
            <w:pPr>
              <w:jc w:val="center"/>
              <w:rPr>
                <w:sz w:val="20"/>
                <w:szCs w:val="20"/>
                <w:lang w:eastAsia="ja-JP"/>
              </w:rPr>
            </w:pPr>
            <w:r w:rsidRPr="00072991">
              <w:rPr>
                <w:sz w:val="20"/>
                <w:szCs w:val="20"/>
                <w:lang w:eastAsia="ja-JP"/>
              </w:rPr>
              <w:t>Adecuaciones a 2024</w:t>
            </w:r>
          </w:p>
        </w:tc>
      </w:tr>
      <w:tr w:rsidRPr="00072991" w:rsidR="00D22A65" w:rsidTr="00FF6231" w14:paraId="4FAA36FB" w14:textId="77777777">
        <w:tc>
          <w:tcPr>
            <w:tcW w:w="1264" w:type="dxa"/>
            <w:vMerge/>
          </w:tcPr>
          <w:p w:rsidRPr="00072991" w:rsidR="00D22A65" w:rsidP="00FF6231" w:rsidRDefault="00D22A65" w14:paraId="49421D6B" w14:textId="77777777">
            <w:pPr>
              <w:jc w:val="both"/>
              <w:rPr>
                <w:sz w:val="20"/>
                <w:szCs w:val="20"/>
                <w:lang w:eastAsia="ja-JP"/>
              </w:rPr>
            </w:pPr>
          </w:p>
        </w:tc>
        <w:tc>
          <w:tcPr>
            <w:tcW w:w="2138" w:type="dxa"/>
          </w:tcPr>
          <w:p w:rsidRPr="00072991" w:rsidR="00D22A65" w:rsidP="00FF6231" w:rsidRDefault="00D22A65" w14:paraId="086F7408" w14:textId="77777777">
            <w:pPr>
              <w:jc w:val="both"/>
              <w:rPr>
                <w:sz w:val="20"/>
                <w:szCs w:val="20"/>
                <w:lang w:eastAsia="ja-JP"/>
              </w:rPr>
            </w:pPr>
            <w:r w:rsidRPr="00072991">
              <w:rPr>
                <w:color w:val="000000" w:themeColor="text1"/>
                <w:sz w:val="20"/>
                <w:szCs w:val="20"/>
                <w:lang w:eastAsia="ja-JP"/>
              </w:rPr>
              <w:t>Claudia Johanna Gómez Pérez</w:t>
            </w:r>
          </w:p>
        </w:tc>
        <w:tc>
          <w:tcPr>
            <w:tcW w:w="1701" w:type="dxa"/>
          </w:tcPr>
          <w:p w:rsidRPr="00072991" w:rsidR="00D22A65" w:rsidP="00FF6231" w:rsidRDefault="00D22A65" w14:paraId="36C3086F" w14:textId="77777777">
            <w:pPr>
              <w:jc w:val="both"/>
              <w:rPr>
                <w:sz w:val="20"/>
                <w:szCs w:val="20"/>
                <w:lang w:eastAsia="ja-JP"/>
              </w:rPr>
            </w:pPr>
            <w:r w:rsidRPr="00072991">
              <w:rPr>
                <w:color w:val="000000" w:themeColor="text1"/>
                <w:sz w:val="20"/>
                <w:szCs w:val="20"/>
                <w:lang w:eastAsia="ja-JP"/>
              </w:rPr>
              <w:t xml:space="preserve">Líder Línea Santander </w:t>
            </w:r>
          </w:p>
        </w:tc>
        <w:tc>
          <w:tcPr>
            <w:tcW w:w="1843" w:type="dxa"/>
            <w:vMerge/>
          </w:tcPr>
          <w:p w:rsidRPr="00072991" w:rsidR="00D22A65" w:rsidP="00FF6231" w:rsidRDefault="00D22A65" w14:paraId="732766A2" w14:textId="77777777">
            <w:pPr>
              <w:jc w:val="both"/>
              <w:rPr>
                <w:sz w:val="20"/>
                <w:szCs w:val="20"/>
                <w:lang w:eastAsia="ja-JP"/>
              </w:rPr>
            </w:pPr>
          </w:p>
        </w:tc>
        <w:tc>
          <w:tcPr>
            <w:tcW w:w="1044" w:type="dxa"/>
            <w:vMerge/>
          </w:tcPr>
          <w:p w:rsidRPr="00072991" w:rsidR="00D22A65" w:rsidP="00FF6231" w:rsidRDefault="00D22A65" w14:paraId="49994CA9" w14:textId="77777777">
            <w:pPr>
              <w:jc w:val="both"/>
              <w:rPr>
                <w:sz w:val="20"/>
                <w:szCs w:val="20"/>
                <w:lang w:eastAsia="ja-JP"/>
              </w:rPr>
            </w:pPr>
          </w:p>
        </w:tc>
        <w:tc>
          <w:tcPr>
            <w:tcW w:w="1977" w:type="dxa"/>
            <w:vMerge/>
          </w:tcPr>
          <w:p w:rsidRPr="00072991" w:rsidR="00D22A65" w:rsidP="00FF6231" w:rsidRDefault="00D22A65" w14:paraId="191EDA52" w14:textId="77777777">
            <w:pPr>
              <w:jc w:val="both"/>
              <w:rPr>
                <w:sz w:val="20"/>
                <w:szCs w:val="20"/>
                <w:lang w:eastAsia="ja-JP"/>
              </w:rPr>
            </w:pPr>
          </w:p>
        </w:tc>
      </w:tr>
      <w:tr w:rsidRPr="00072991" w:rsidR="008E7396" w:rsidTr="00FF6231" w14:paraId="044D0C20" w14:textId="77777777">
        <w:tc>
          <w:tcPr>
            <w:tcW w:w="1264" w:type="dxa"/>
          </w:tcPr>
          <w:p w:rsidRPr="00072991" w:rsidR="008E7396" w:rsidP="00FF6231" w:rsidRDefault="008E7396" w14:paraId="7FFAB413" w14:textId="77777777">
            <w:pPr>
              <w:jc w:val="both"/>
              <w:rPr>
                <w:sz w:val="20"/>
                <w:szCs w:val="20"/>
                <w:lang w:eastAsia="ja-JP"/>
              </w:rPr>
            </w:pPr>
          </w:p>
        </w:tc>
        <w:tc>
          <w:tcPr>
            <w:tcW w:w="2138" w:type="dxa"/>
          </w:tcPr>
          <w:p w:rsidRPr="00072991" w:rsidR="008E7396" w:rsidP="00FF6231" w:rsidRDefault="008E7396" w14:paraId="4FDB4C04" w14:textId="44620447">
            <w:pPr>
              <w:jc w:val="both"/>
              <w:rPr>
                <w:color w:val="000000" w:themeColor="text1"/>
                <w:sz w:val="20"/>
                <w:szCs w:val="20"/>
                <w:lang w:eastAsia="ja-JP"/>
              </w:rPr>
            </w:pPr>
            <w:r>
              <w:rPr>
                <w:color w:val="000000" w:themeColor="text1"/>
                <w:sz w:val="20"/>
                <w:szCs w:val="20"/>
                <w:lang w:eastAsia="ja-JP"/>
              </w:rPr>
              <w:t>Carolina Jiménez Suescún</w:t>
            </w:r>
          </w:p>
        </w:tc>
        <w:tc>
          <w:tcPr>
            <w:tcW w:w="1701" w:type="dxa"/>
          </w:tcPr>
          <w:p w:rsidRPr="00072991" w:rsidR="008E7396" w:rsidP="00FF6231" w:rsidRDefault="008E7396" w14:paraId="2B000CE5" w14:textId="0F786BE4">
            <w:pPr>
              <w:jc w:val="both"/>
              <w:rPr>
                <w:color w:val="000000" w:themeColor="text1"/>
                <w:sz w:val="20"/>
                <w:szCs w:val="20"/>
                <w:lang w:eastAsia="ja-JP"/>
              </w:rPr>
            </w:pPr>
            <w:r w:rsidRPr="00072991">
              <w:rPr>
                <w:sz w:val="20"/>
                <w:szCs w:val="20"/>
                <w:lang w:eastAsia="ja-JP"/>
              </w:rPr>
              <w:t>Evaluador Instruccional</w:t>
            </w:r>
          </w:p>
        </w:tc>
        <w:tc>
          <w:tcPr>
            <w:tcW w:w="1843" w:type="dxa"/>
          </w:tcPr>
          <w:p w:rsidRPr="00072991" w:rsidR="008E7396" w:rsidP="008E7396" w:rsidRDefault="008E7396" w14:paraId="38D32135" w14:textId="3EAF0F6C">
            <w:pPr>
              <w:snapToGrid w:val="0"/>
              <w:spacing w:after="120"/>
              <w:jc w:val="center"/>
              <w:rPr>
                <w:color w:val="000000" w:themeColor="text1"/>
                <w:sz w:val="20"/>
                <w:szCs w:val="20"/>
                <w:lang w:eastAsia="ja-JP"/>
              </w:rPr>
            </w:pPr>
            <w:r w:rsidRPr="00072991">
              <w:rPr>
                <w:color w:val="000000" w:themeColor="text1"/>
                <w:sz w:val="20"/>
                <w:szCs w:val="20"/>
                <w:lang w:eastAsia="ja-JP"/>
              </w:rPr>
              <w:t>Regional</w:t>
            </w:r>
          </w:p>
          <w:p w:rsidRPr="00072991" w:rsidR="008E7396" w:rsidP="008E7396" w:rsidRDefault="008E7396" w14:paraId="16ADC9AB" w14:textId="5CEF7853">
            <w:pPr>
              <w:snapToGrid w:val="0"/>
              <w:spacing w:after="120"/>
              <w:jc w:val="center"/>
              <w:rPr>
                <w:color w:val="000000" w:themeColor="text1"/>
                <w:sz w:val="20"/>
                <w:szCs w:val="20"/>
                <w:lang w:eastAsia="ja-JP"/>
              </w:rPr>
            </w:pPr>
            <w:r w:rsidRPr="00072991">
              <w:rPr>
                <w:color w:val="000000" w:themeColor="text1"/>
                <w:sz w:val="20"/>
                <w:szCs w:val="20"/>
                <w:lang w:eastAsia="ja-JP"/>
              </w:rPr>
              <w:t>Santander</w:t>
            </w:r>
          </w:p>
          <w:p w:rsidRPr="00072991" w:rsidR="008E7396" w:rsidP="008E7396" w:rsidRDefault="008E7396" w14:paraId="3BFB860F" w14:textId="241E6FAD">
            <w:pPr>
              <w:jc w:val="center"/>
              <w:rPr>
                <w:sz w:val="20"/>
                <w:szCs w:val="20"/>
                <w:lang w:eastAsia="ja-JP"/>
              </w:rPr>
            </w:pPr>
            <w:r w:rsidRPr="00072991">
              <w:rPr>
                <w:color w:val="000000" w:themeColor="text1"/>
                <w:sz w:val="20"/>
                <w:szCs w:val="20"/>
                <w:lang w:eastAsia="ja-JP"/>
              </w:rPr>
              <w:t>Centro Agroturístico</w:t>
            </w:r>
          </w:p>
        </w:tc>
        <w:tc>
          <w:tcPr>
            <w:tcW w:w="1044" w:type="dxa"/>
          </w:tcPr>
          <w:p w:rsidRPr="00072991" w:rsidR="008E7396" w:rsidP="00FF6231" w:rsidRDefault="008E7396" w14:paraId="3B52B143" w14:textId="28C5F084">
            <w:pPr>
              <w:jc w:val="both"/>
              <w:rPr>
                <w:sz w:val="20"/>
                <w:szCs w:val="20"/>
                <w:lang w:eastAsia="ja-JP"/>
              </w:rPr>
            </w:pPr>
            <w:r>
              <w:rPr>
                <w:sz w:val="20"/>
                <w:szCs w:val="20"/>
                <w:lang w:eastAsia="ja-JP"/>
              </w:rPr>
              <w:t>12 de junio de 2024</w:t>
            </w:r>
          </w:p>
        </w:tc>
        <w:tc>
          <w:tcPr>
            <w:tcW w:w="1977" w:type="dxa"/>
          </w:tcPr>
          <w:p w:rsidRPr="00072991" w:rsidR="008E7396" w:rsidP="00FF6231" w:rsidRDefault="008E7396" w14:paraId="6E671993" w14:textId="4D828326">
            <w:pPr>
              <w:jc w:val="both"/>
              <w:rPr>
                <w:sz w:val="20"/>
                <w:szCs w:val="20"/>
                <w:lang w:eastAsia="ja-JP"/>
              </w:rPr>
            </w:pPr>
            <w:r>
              <w:rPr>
                <w:sz w:val="20"/>
                <w:szCs w:val="20"/>
                <w:lang w:eastAsia="ja-JP"/>
              </w:rPr>
              <w:t>Ajustes sobre diseño- comentarios color verde</w:t>
            </w:r>
          </w:p>
        </w:tc>
      </w:tr>
    </w:tbl>
    <w:p w:rsidRPr="00072991" w:rsidR="00D22A65" w:rsidP="00D22A65" w:rsidRDefault="00D22A65" w14:paraId="500C280E" w14:textId="77777777">
      <w:pPr>
        <w:rPr>
          <w:color w:val="000000"/>
          <w:sz w:val="20"/>
          <w:szCs w:val="20"/>
          <w:lang w:eastAsia="ja-JP"/>
        </w:rPr>
      </w:pPr>
    </w:p>
    <w:p w:rsidR="00D76D7F" w:rsidP="00D22A65" w:rsidRDefault="00D76D7F" w14:paraId="66C2785E" w14:textId="7D697800">
      <w:pPr>
        <w:pBdr>
          <w:top w:val="nil"/>
          <w:left w:val="nil"/>
          <w:bottom w:val="nil"/>
          <w:right w:val="nil"/>
          <w:between w:val="nil"/>
        </w:pBdr>
        <w:jc w:val="both"/>
        <w:rPr>
          <w:color w:val="000000"/>
          <w:sz w:val="20"/>
          <w:szCs w:val="20"/>
        </w:rPr>
      </w:pPr>
    </w:p>
    <w:p w:rsidR="00D76D7F" w:rsidRDefault="00D76D7F" w14:paraId="4D90983F" w14:textId="77777777">
      <w:pPr>
        <w:rPr>
          <w:sz w:val="20"/>
          <w:szCs w:val="20"/>
        </w:rPr>
      </w:pPr>
    </w:p>
    <w:sectPr w:rsidR="00D76D7F">
      <w:headerReference w:type="default" r:id="rId67"/>
      <w:footerReference w:type="default" r:id="rId6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A" w:author="Autor" w:id="1">
    <w:p w:rsidR="00BF021D" w:rsidRDefault="00BF021D" w14:paraId="0B8217FC" w14:textId="7413C6B2">
      <w:pPr>
        <w:pStyle w:val="Textocomentario"/>
      </w:pPr>
      <w:r>
        <w:rPr>
          <w:rStyle w:val="Refdecomentario"/>
        </w:rPr>
        <w:annotationRef/>
      </w:r>
      <w:r>
        <w:t>Eliminar de producción</w:t>
      </w:r>
    </w:p>
  </w:comment>
  <w:comment w:initials="A" w:author="Autor" w:id="2">
    <w:p w:rsidR="00BF021D" w:rsidRDefault="00BF021D" w14:paraId="74804BCD" w14:textId="77777777">
      <w:pPr>
        <w:pStyle w:val="Textocomentario"/>
      </w:pPr>
      <w:r>
        <w:rPr>
          <w:rStyle w:val="Refdecomentario"/>
        </w:rPr>
        <w:annotationRef/>
      </w:r>
      <w:r>
        <w:rPr>
          <w:noProof/>
        </w:rPr>
        <w:drawing>
          <wp:inline distT="0" distB="0" distL="0" distR="0" wp14:anchorId="733D18F4" wp14:editId="3F957DE2">
            <wp:extent cx="1519382" cy="1706960"/>
            <wp:effectExtent l="0" t="0" r="5080" b="0"/>
            <wp:docPr id="1"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526157" cy="1714571"/>
                    </a:xfrm>
                    <a:prstGeom prst="rect">
                      <a:avLst/>
                    </a:prstGeom>
                  </pic:spPr>
                </pic:pic>
              </a:graphicData>
            </a:graphic>
          </wp:inline>
        </w:drawing>
      </w:r>
    </w:p>
    <w:p w:rsidR="00BF021D" w:rsidRDefault="00BF021D" w14:paraId="1AE2EB80" w14:textId="77777777">
      <w:pPr>
        <w:pStyle w:val="Textocomentario"/>
      </w:pPr>
    </w:p>
    <w:p w:rsidR="00BF021D" w:rsidRDefault="00BF021D" w14:paraId="52AA9249" w14:textId="273013E3">
      <w:pPr>
        <w:pStyle w:val="Textocomentario"/>
      </w:pPr>
      <w:r>
        <w:t>Ajustar la numeración, puesto que falta incluir los numerales 2.1.1, 2.1.2.</w:t>
      </w:r>
    </w:p>
  </w:comment>
  <w:comment w:initials="A" w:author="Autor" w:id="3">
    <w:p w:rsidR="00BF021D" w:rsidRDefault="00BF021D" w14:paraId="3341E353" w14:textId="07240266">
      <w:pPr>
        <w:pStyle w:val="Textocomentario"/>
      </w:pPr>
      <w:r>
        <w:rPr>
          <w:rStyle w:val="Refdecomentario"/>
        </w:rPr>
        <w:annotationRef/>
      </w:r>
      <w:r>
        <w:t>Falta el numeral 3.1.1</w:t>
      </w:r>
      <w:r w:rsidRPr="00F10960">
        <w:rPr>
          <w:noProof/>
        </w:rPr>
        <w:drawing>
          <wp:inline distT="0" distB="0" distL="0" distR="0" wp14:anchorId="17F9E8A8" wp14:editId="1E18F6BB">
            <wp:extent cx="1761374" cy="2286504"/>
            <wp:effectExtent l="0" t="0" r="4445"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2"/>
                    <a:stretch>
                      <a:fillRect/>
                    </a:stretch>
                  </pic:blipFill>
                  <pic:spPr>
                    <a:xfrm>
                      <a:off x="0" y="0"/>
                      <a:ext cx="1773264" cy="2301938"/>
                    </a:xfrm>
                    <a:prstGeom prst="rect">
                      <a:avLst/>
                    </a:prstGeom>
                  </pic:spPr>
                </pic:pic>
              </a:graphicData>
            </a:graphic>
          </wp:inline>
        </w:drawing>
      </w:r>
      <w:r>
        <w:t xml:space="preserve"> </w:t>
      </w:r>
    </w:p>
    <w:p w:rsidR="00BF021D" w:rsidRDefault="00BF021D" w14:paraId="709C8F35" w14:textId="77777777">
      <w:pPr>
        <w:pStyle w:val="Textocomentario"/>
      </w:pPr>
    </w:p>
    <w:p w:rsidR="00BF021D" w:rsidRDefault="00BF021D" w14:paraId="4EBF4496" w14:textId="01BAA6C5">
      <w:pPr>
        <w:pStyle w:val="Textocomentario"/>
      </w:pPr>
    </w:p>
  </w:comment>
  <w:comment w:initials="A" w:author="Autor" w:id="4">
    <w:p w:rsidR="00BF021D" w:rsidRDefault="00BF021D" w14:paraId="53511D4B" w14:textId="045FB6B5">
      <w:pPr>
        <w:pStyle w:val="Textocomentario"/>
      </w:pPr>
      <w:r>
        <w:rPr>
          <w:rStyle w:val="Refdecomentario"/>
        </w:rPr>
        <w:annotationRef/>
      </w:r>
      <w:r>
        <w:t>Ajustar el texto amarillo en:</w:t>
      </w:r>
    </w:p>
    <w:p w:rsidR="00BF021D" w:rsidRDefault="00BF021D" w14:paraId="7A21B1D2" w14:textId="77777777">
      <w:pPr>
        <w:pStyle w:val="Textocomentario"/>
      </w:pPr>
    </w:p>
    <w:p w:rsidR="00BF021D" w:rsidRDefault="00BF021D" w14:paraId="3C9E9740" w14:textId="64C2C0C4">
      <w:pPr>
        <w:pStyle w:val="Textocomentario"/>
      </w:pPr>
      <w:r>
        <w:rPr>
          <w:noProof/>
        </w:rPr>
        <w:drawing>
          <wp:inline distT="0" distB="0" distL="0" distR="0" wp14:anchorId="1E6A0CD3" wp14:editId="7CACD9BD">
            <wp:extent cx="2608176" cy="1702965"/>
            <wp:effectExtent l="0" t="0" r="0" b="0"/>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pic:nvPicPr>
                  <pic:blipFill rotWithShape="1">
                    <a:blip r:embed="rId3">
                      <a:extLst>
                        <a:ext uri="{28A0092B-C50C-407E-A947-70E740481C1C}">
                          <a14:useLocalDpi xmlns:a14="http://schemas.microsoft.com/office/drawing/2010/main" val="0"/>
                        </a:ext>
                      </a:extLst>
                    </a:blip>
                    <a:srcRect l="14376"/>
                    <a:stretch/>
                  </pic:blipFill>
                  <pic:spPr bwMode="auto">
                    <a:xfrm>
                      <a:off x="0" y="0"/>
                      <a:ext cx="2632039" cy="1718546"/>
                    </a:xfrm>
                    <a:prstGeom prst="rect">
                      <a:avLst/>
                    </a:prstGeom>
                    <a:ln>
                      <a:noFill/>
                    </a:ln>
                    <a:extLst>
                      <a:ext uri="{53640926-AAD7-44D8-BBD7-CCE9431645EC}">
                        <a14:shadowObscured xmlns:a14="http://schemas.microsoft.com/office/drawing/2010/main"/>
                      </a:ext>
                    </a:extLst>
                  </pic:spPr>
                </pic:pic>
              </a:graphicData>
            </a:graphic>
          </wp:inline>
        </w:drawing>
      </w:r>
    </w:p>
  </w:comment>
  <w:comment w:initials="C" w:author="Carolina" w:date="2024-06-16T22:19:00Z" w:id="5">
    <w:p w:rsidR="00304BA9" w:rsidP="00304BA9" w:rsidRDefault="00304BA9" w14:paraId="0E1B1FBD" w14:textId="77777777">
      <w:pPr>
        <w:pStyle w:val="Textocomentario"/>
      </w:pPr>
      <w:r>
        <w:rPr>
          <w:rStyle w:val="Refdecomentario"/>
        </w:rPr>
        <w:annotationRef/>
      </w:r>
      <w:r>
        <w:rPr>
          <w:color w:val="00B050"/>
        </w:rPr>
        <w:t>Incluir texto y dejar espacio en el diseño para le video</w:t>
      </w:r>
    </w:p>
  </w:comment>
  <w:comment w:initials="C" w:author="Carolina" w:date="2024-06-17T18:50:00Z" w:id="6">
    <w:p w:rsidR="00304BA9" w:rsidP="00304BA9" w:rsidRDefault="00304BA9" w14:paraId="4446A391" w14:textId="5B0CAF3F">
      <w:pPr>
        <w:pStyle w:val="Textocomentario"/>
      </w:pPr>
      <w:r>
        <w:rPr>
          <w:rStyle w:val="Refdecomentario"/>
        </w:rPr>
        <w:annotationRef/>
      </w:r>
      <w:r>
        <w:rPr>
          <w:color w:val="00B050"/>
        </w:rPr>
        <w:t>Cambiar texto por video introducción:</w:t>
      </w:r>
    </w:p>
  </w:comment>
  <w:comment w:initials="A" w:author="Autor" w:id="7">
    <w:p w:rsidR="00BF021D" w:rsidRDefault="00BF021D" w14:paraId="488F0833" w14:textId="0B962C0C">
      <w:pPr>
        <w:pStyle w:val="Textocomentario"/>
      </w:pPr>
      <w:r>
        <w:rPr>
          <w:rStyle w:val="Refdecomentario"/>
        </w:rPr>
        <w:annotationRef/>
      </w:r>
      <w:r>
        <w:t>Se debe ubicar el icono ya realizado en cada desarrollo de las temáticas:</w:t>
      </w:r>
    </w:p>
    <w:p w:rsidR="00BF021D" w:rsidRDefault="00BF021D" w14:paraId="055C16FD" w14:textId="77777777">
      <w:pPr>
        <w:pStyle w:val="Textocomentario"/>
      </w:pPr>
    </w:p>
    <w:p w:rsidR="00BF021D" w:rsidRDefault="00BF021D" w14:paraId="7D8D8A2A" w14:textId="38EA99AA">
      <w:pPr>
        <w:pStyle w:val="Textocomentario"/>
      </w:pPr>
      <w:r w:rsidRPr="00CD5C83">
        <w:rPr>
          <w:noProof/>
        </w:rPr>
        <w:drawing>
          <wp:inline distT="0" distB="0" distL="0" distR="0" wp14:anchorId="1B15D99D" wp14:editId="11432CAA">
            <wp:extent cx="827013" cy="956156"/>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4"/>
                    <a:stretch>
                      <a:fillRect/>
                    </a:stretch>
                  </pic:blipFill>
                  <pic:spPr>
                    <a:xfrm>
                      <a:off x="0" y="0"/>
                      <a:ext cx="840617" cy="971884"/>
                    </a:xfrm>
                    <a:prstGeom prst="rect">
                      <a:avLst/>
                    </a:prstGeom>
                  </pic:spPr>
                </pic:pic>
              </a:graphicData>
            </a:graphic>
          </wp:inline>
        </w:drawing>
      </w:r>
    </w:p>
  </w:comment>
  <w:comment w:initials="A" w:author="Autor" w:id="8">
    <w:p w:rsidR="00D8179C" w:rsidP="00D8179C" w:rsidRDefault="00D8179C" w14:paraId="6F5DD174" w14:textId="77777777">
      <w:pPr>
        <w:pStyle w:val="Textocomentario"/>
      </w:pPr>
      <w:r>
        <w:rPr>
          <w:rStyle w:val="Refdecomentario"/>
        </w:rPr>
        <w:annotationRef/>
      </w:r>
      <w:r>
        <w:rPr>
          <w:color w:val="FF0000"/>
        </w:rPr>
        <w:t xml:space="preserve">Cambiar texto resaltado por: </w:t>
      </w:r>
    </w:p>
    <w:p w:rsidR="00D8179C" w:rsidP="00D8179C" w:rsidRDefault="00D8179C" w14:paraId="7D394B5E" w14:textId="77777777">
      <w:pPr>
        <w:pStyle w:val="Textocomentario"/>
      </w:pPr>
      <w:r>
        <w:t>Para comenzar con el trazado de patrones desde los básicos en prendas inferiores, es crucial establecer la línea de aplomo o línea base de construcción, que se corresponde con la altura de cadera o tiro. Del mismo modo, al trazar patrones desde los básicos en prendas superiores, la línea de aplomo o línea base de construcción se sitúa en la línea de sisa o la altura de cadera.</w:t>
      </w:r>
    </w:p>
    <w:p w:rsidR="00D8179C" w:rsidP="00D8179C" w:rsidRDefault="00D8179C" w14:paraId="1A0D5BA6" w14:textId="77777777">
      <w:pPr>
        <w:pStyle w:val="Textocomentario"/>
      </w:pPr>
    </w:p>
    <w:p w:rsidR="00D8179C" w:rsidP="00D8179C" w:rsidRDefault="00D8179C" w14:paraId="0D81A495" w14:textId="77777777">
      <w:pPr>
        <w:pStyle w:val="Textocomentario"/>
      </w:pPr>
      <w:r>
        <w:t>Es importante tener en cuenta que las medidas presentadas en los videos son ejemplos y orientaciones únicamente. Cada diseñador puede tener referencias distintas, dependiendo del tipo de trazado, elementos utilizados e incluso del tipo de herramienta de dibujo. Sin embargo, siempre es fundamental hacer referencia a las medidas del cuadro de tallas y a las fórmulas pertinentes.</w:t>
      </w:r>
    </w:p>
    <w:p w:rsidR="00D8179C" w:rsidP="00D8179C" w:rsidRDefault="00D8179C" w14:paraId="4193A139" w14:textId="77777777">
      <w:pPr>
        <w:pStyle w:val="Textocomentario"/>
      </w:pPr>
    </w:p>
    <w:p w:rsidR="00D8179C" w:rsidP="00D8179C" w:rsidRDefault="00D8179C" w14:paraId="3F975A14" w14:textId="77777777">
      <w:pPr>
        <w:pStyle w:val="Textocomentario"/>
      </w:pPr>
      <w:r>
        <w:t>Es esencial también reconocer que en el ámbito comercial se utilizan diversos nombres para describir las siluetas y formas de las prendas. No obstante, en este proceso de aprendizaje nos enfocaremos en aspectos funcionales sin entrar en especificaciones de nombres comerciales.</w:t>
      </w:r>
    </w:p>
  </w:comment>
  <w:comment w:initials="A" w:author="Autor" w:id="9">
    <w:p w:rsidR="00D8179C" w:rsidP="00D8179C" w:rsidRDefault="00D8179C" w14:paraId="4DBA03B3" w14:textId="3AE12E60">
      <w:pPr>
        <w:pStyle w:val="Textocomentario"/>
      </w:pPr>
      <w:r>
        <w:rPr>
          <w:rStyle w:val="Refdecomentario"/>
        </w:rPr>
        <w:annotationRef/>
      </w:r>
      <w:r>
        <w:rPr>
          <w:color w:val="FF0000"/>
        </w:rPr>
        <w:t xml:space="preserve">Cambiar texto resaltado por: </w:t>
      </w:r>
    </w:p>
    <w:p w:rsidR="00D8179C" w:rsidP="00D8179C" w:rsidRDefault="00D8179C" w14:paraId="58600318" w14:textId="77777777">
      <w:pPr>
        <w:pStyle w:val="Textocomentario"/>
      </w:pPr>
      <w:r>
        <w:t>En el caso de las prendas superiores, es recomendable trabajar en plano unido, a pesar de que el manual pueda presentarlos por separado. Esto permite validar medidas como longitudes y proporciones referidas en el diseño, tal como sucede con la confección de camisas y chaquetas sastre.</w:t>
      </w:r>
    </w:p>
  </w:comment>
  <w:comment w:initials="C" w:author="Carolina" w:date="2024-06-17T19:38:00Z" w:id="10">
    <w:p w:rsidR="0080099D" w:rsidP="0080099D" w:rsidRDefault="0080099D" w14:paraId="076DA5DA" w14:textId="77777777">
      <w:pPr>
        <w:pStyle w:val="Textocomentario"/>
      </w:pPr>
      <w:r>
        <w:rPr>
          <w:rStyle w:val="Refdecomentario"/>
        </w:rPr>
        <w:annotationRef/>
      </w:r>
      <w:r>
        <w:rPr>
          <w:color w:val="00B050"/>
        </w:rPr>
        <w:t xml:space="preserve">Cambiar texto por: </w:t>
      </w:r>
      <w:r>
        <w:rPr>
          <w:color w:val="12263F"/>
        </w:rPr>
        <w:t xml:space="preserve">Al tener en cuenta los términos de los estudiosos se puede determinar que: satisfacción, cliente, necesidades, mercado y expectativas, son las palabras comunes que engloban el concepto para concluir que la calidad es el nivel de satisfacción del cliente, al cubrir sus necesidades y expectativas. </w:t>
      </w:r>
      <w:r>
        <w:rPr>
          <w:color w:val="00B050"/>
        </w:rPr>
        <w:t xml:space="preserve"> </w:t>
      </w:r>
    </w:p>
  </w:comment>
  <w:comment w:initials="C" w:author="Carolina" w:date="2024-06-17T19:39:00Z" w:id="13">
    <w:p w:rsidR="0080099D" w:rsidP="0080099D" w:rsidRDefault="0080099D" w14:paraId="126BC9A5" w14:textId="77777777">
      <w:pPr>
        <w:pStyle w:val="Textocomentario"/>
      </w:pPr>
      <w:r>
        <w:rPr>
          <w:rStyle w:val="Refdecomentario"/>
        </w:rPr>
        <w:annotationRef/>
      </w:r>
      <w:r>
        <w:rPr>
          <w:color w:val="00B050"/>
        </w:rPr>
        <w:t>Incluir una coma</w:t>
      </w:r>
    </w:p>
  </w:comment>
  <w:comment w:initials="C" w:author="Carolina" w:date="2024-06-17T19:42:00Z" w:id="14">
    <w:p w:rsidR="0080099D" w:rsidP="0080099D" w:rsidRDefault="0080099D" w14:paraId="03056D31" w14:textId="77777777">
      <w:pPr>
        <w:pStyle w:val="Textocomentario"/>
      </w:pPr>
      <w:r>
        <w:rPr>
          <w:rStyle w:val="Refdecomentario"/>
        </w:rPr>
        <w:annotationRef/>
      </w:r>
      <w:r>
        <w:rPr>
          <w:color w:val="00B050"/>
        </w:rPr>
        <w:t>Cambiar la coma(,) por un punto seguido(.), iniciar con mayúscula la palabra Cuando</w:t>
      </w:r>
    </w:p>
  </w:comment>
  <w:comment w:initials="A" w:author="Autor" w:id="15">
    <w:p w:rsidR="00160E89" w:rsidP="00160E89" w:rsidRDefault="00BF021D" w14:paraId="7018C9F1" w14:textId="1FCDD7CE">
      <w:pPr>
        <w:pStyle w:val="Textocomentario"/>
      </w:pPr>
      <w:r>
        <w:rPr>
          <w:rStyle w:val="Refdecomentario"/>
        </w:rPr>
        <w:annotationRef/>
      </w:r>
      <w:r w:rsidR="00160E89">
        <w:t>El enlace del video esta roto, se debe realizar el ajuste en :</w:t>
      </w:r>
    </w:p>
    <w:p w:rsidR="00160E89" w:rsidP="00160E89" w:rsidRDefault="00160E89" w14:paraId="020811D3" w14:textId="77777777">
      <w:pPr>
        <w:pStyle w:val="Textocomentario"/>
      </w:pPr>
    </w:p>
    <w:p w:rsidR="00160E89" w:rsidP="00160E89" w:rsidRDefault="00160E89" w14:paraId="13F4D761" w14:textId="0C54A05D">
      <w:pPr>
        <w:pStyle w:val="Textocomentario"/>
      </w:pPr>
      <w:r>
        <w:rPr>
          <w:noProof/>
        </w:rPr>
        <w:drawing>
          <wp:inline distT="0" distB="0" distL="0" distR="0" wp14:anchorId="2598BF84" wp14:editId="5A06B9D8">
            <wp:extent cx="6332220" cy="3376295"/>
            <wp:effectExtent l="0" t="0" r="0" b="0"/>
            <wp:docPr id="1794950910" name="Imagen 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0910" name="Imagen 1794950910" descr=" "/>
                    <pic:cNvPicPr/>
                  </pic:nvPicPr>
                  <pic:blipFill>
                    <a:blip r:embed="rId5">
                      <a:extLst>
                        <a:ext uri="{28A0092B-C50C-407E-A947-70E740481C1C}">
                          <a14:useLocalDpi xmlns:a14="http://schemas.microsoft.com/office/drawing/2010/main" val="0"/>
                        </a:ext>
                      </a:extLst>
                    </a:blip>
                    <a:stretch>
                      <a:fillRect/>
                    </a:stretch>
                  </pic:blipFill>
                  <pic:spPr>
                    <a:xfrm>
                      <a:off x="0" y="0"/>
                      <a:ext cx="6332220" cy="3376295"/>
                    </a:xfrm>
                    <a:prstGeom prst="rect">
                      <a:avLst/>
                    </a:prstGeom>
                  </pic:spPr>
                </pic:pic>
              </a:graphicData>
            </a:graphic>
          </wp:inline>
        </w:drawing>
      </w:r>
    </w:p>
  </w:comment>
  <w:comment w:initials="A" w:author="Autor" w:id="16">
    <w:p w:rsidR="00160E89" w:rsidP="00160E89" w:rsidRDefault="00160E89" w14:paraId="56D6262A" w14:textId="77777777">
      <w:pPr>
        <w:pStyle w:val="Textocomentario"/>
      </w:pPr>
      <w:r>
        <w:rPr>
          <w:rStyle w:val="Refdecomentario"/>
        </w:rPr>
        <w:annotationRef/>
      </w:r>
      <w:r>
        <w:rPr>
          <w:color w:val="FF0000"/>
        </w:rPr>
        <w:t>Acción corregida se tiene acceso al video</w:t>
      </w:r>
    </w:p>
  </w:comment>
  <w:comment w:initials="C" w:author="Carolina" w:date="2024-06-17T19:58:00Z" w:id="17">
    <w:p w:rsidR="00704BB4" w:rsidP="00704BB4" w:rsidRDefault="00704BB4" w14:paraId="1565DE02" w14:textId="77777777">
      <w:pPr>
        <w:pStyle w:val="Textocomentario"/>
      </w:pPr>
      <w:r>
        <w:rPr>
          <w:rStyle w:val="Refdecomentario"/>
        </w:rPr>
        <w:annotationRef/>
      </w:r>
      <w:r>
        <w:rPr>
          <w:color w:val="00B050"/>
        </w:rPr>
        <w:t>Incluir texto antes del video</w:t>
      </w:r>
    </w:p>
  </w:comment>
  <w:comment w:initials="C" w:author="Carolina" w:date="2024-06-17T19:54:00Z" w:id="18">
    <w:p w:rsidR="00704BB4" w:rsidP="00704BB4" w:rsidRDefault="00704BB4" w14:paraId="4779433F" w14:textId="61E7D57B">
      <w:pPr>
        <w:pStyle w:val="Textocomentario"/>
      </w:pPr>
      <w:r>
        <w:rPr>
          <w:rStyle w:val="Refdecomentario"/>
        </w:rPr>
        <w:annotationRef/>
      </w:r>
      <w:r>
        <w:rPr>
          <w:color w:val="00B050"/>
        </w:rPr>
        <w:t>Cambiar el video:</w:t>
      </w:r>
      <w:r>
        <w:t xml:space="preserve"> no corresponde con la temática.</w:t>
      </w:r>
    </w:p>
    <w:p w:rsidR="00704BB4" w:rsidP="00704BB4" w:rsidRDefault="00704BB4" w14:paraId="12159BCF" w14:textId="77777777">
      <w:pPr>
        <w:pStyle w:val="Textocomentario"/>
      </w:pPr>
    </w:p>
    <w:p w:rsidR="00704BB4" w:rsidP="00704BB4" w:rsidRDefault="00704BB4" w14:paraId="02F985E1" w14:textId="77777777">
      <w:pPr>
        <w:pStyle w:val="Textocomentario"/>
      </w:pPr>
      <w:r>
        <w:rPr>
          <w:color w:val="00B050"/>
        </w:rPr>
        <w:t>Incluir el video correcto:</w:t>
      </w:r>
      <w:r>
        <w:t xml:space="preserve"> enlace video: </w:t>
      </w:r>
      <w:hyperlink w:history="1" r:id="rId6">
        <w:r w:rsidRPr="00401259">
          <w:rPr>
            <w:rStyle w:val="Hipervnculo"/>
          </w:rPr>
          <w:t>https://youtu.be/m2Fs4_FwmoE</w:t>
        </w:r>
      </w:hyperlink>
    </w:p>
  </w:comment>
  <w:comment w:initials="C" w:author="Carolina" w:date="2024-06-17T20:15:00Z" w:id="20">
    <w:p w:rsidR="003B4DEE" w:rsidP="003B4DEE" w:rsidRDefault="003B4DEE" w14:paraId="3DAFE4A0" w14:textId="77777777">
      <w:pPr>
        <w:pStyle w:val="Textocomentario"/>
      </w:pPr>
      <w:r>
        <w:rPr>
          <w:rStyle w:val="Refdecomentario"/>
        </w:rPr>
        <w:annotationRef/>
      </w:r>
      <w:r>
        <w:rPr>
          <w:color w:val="00B050"/>
        </w:rPr>
        <w:t>Mejorar presentación del texto: utilizar guiones</w:t>
      </w:r>
    </w:p>
  </w:comment>
  <w:comment w:initials="C" w:author="Carolina" w:date="2024-06-17T20:15:00Z" w:id="21">
    <w:p w:rsidR="003B4DEE" w:rsidP="003B4DEE" w:rsidRDefault="003B4DEE" w14:paraId="4DEB8815" w14:textId="6FFB897D">
      <w:pPr>
        <w:pStyle w:val="Textocomentario"/>
      </w:pPr>
      <w:r>
        <w:rPr>
          <w:rStyle w:val="Refdecomentario"/>
        </w:rPr>
        <w:annotationRef/>
      </w:r>
      <w:r>
        <w:rPr>
          <w:color w:val="00B050"/>
        </w:rPr>
        <w:t>Colocar el texto en un recuadro de color</w:t>
      </w:r>
    </w:p>
  </w:comment>
  <w:comment w:initials="C" w:author="Carolina" w:date="2024-06-17T20:13:00Z" w:id="22">
    <w:p w:rsidR="003B4DEE" w:rsidP="003B4DEE" w:rsidRDefault="003B4DEE" w14:paraId="52631C8B" w14:textId="77777777">
      <w:pPr>
        <w:pStyle w:val="Textocomentario"/>
      </w:pPr>
      <w:r>
        <w:rPr>
          <w:rStyle w:val="Refdecomentario"/>
        </w:rPr>
        <w:annotationRef/>
      </w:r>
      <w:r>
        <w:rPr>
          <w:color w:val="00B050"/>
        </w:rPr>
        <w:t>Nombrar y enumerar figura:</w:t>
      </w:r>
      <w:r>
        <w:t xml:space="preserve"> Figura 1: Ejemplo de básicos</w:t>
      </w:r>
    </w:p>
  </w:comment>
  <w:comment w:initials="A" w:author="Autor" w:id="24">
    <w:p w:rsidR="009B1FA0" w:rsidP="009B1FA0" w:rsidRDefault="009B1FA0" w14:paraId="605B096C" w14:textId="57B86772">
      <w:pPr>
        <w:pStyle w:val="Textocomentario"/>
      </w:pPr>
      <w:r>
        <w:rPr>
          <w:rStyle w:val="Refdecomentario"/>
        </w:rPr>
        <w:annotationRef/>
      </w:r>
      <w:r>
        <w:rPr>
          <w:color w:val="FF0000"/>
        </w:rPr>
        <w:t>Tener en cuenta para la imagen 2 el siguiente texto alternativo:</w:t>
      </w:r>
    </w:p>
    <w:p w:rsidR="009B1FA0" w:rsidP="009B1FA0" w:rsidRDefault="009B1FA0" w14:paraId="1B8E9070" w14:textId="77777777">
      <w:pPr>
        <w:pStyle w:val="Textocomentario"/>
      </w:pPr>
      <w:r>
        <w:t xml:space="preserve">La imagen muestra dos diagramas de una figura humana estilizada para ilustrar las medidas de un patrón de costura. A la izquierda, la figura se ve de frente, y a la derecha, se ve de espaldas. Sobre ambas figuras hay líneas y texto que indican puntos específicos para tomar medidas, como "Distancia Busto", "Ancho de Hombro", "Base Busto" y "Cintura". En la parte inferior hay un diagrama circular con la leyenda "Contorno de Pecho Medida anatómica", señalando la forma de medir el contorno del pecho, con flechas que apuntan hacia "Delantero" y "Posterior". </w:t>
      </w:r>
    </w:p>
  </w:comment>
  <w:comment w:initials="C" w:author="Carolina" w:date="2024-06-17T20:30:00Z" w:id="25">
    <w:p w:rsidR="00F54738" w:rsidP="00F54738" w:rsidRDefault="00F54738" w14:paraId="2E4A9746" w14:textId="77777777">
      <w:pPr>
        <w:pStyle w:val="Textocomentario"/>
      </w:pPr>
      <w:r>
        <w:rPr>
          <w:rStyle w:val="Refdecomentario"/>
        </w:rPr>
        <w:annotationRef/>
      </w:r>
      <w:r>
        <w:rPr>
          <w:color w:val="00B050"/>
        </w:rPr>
        <w:t>Nombrar y enumerar figura:</w:t>
      </w:r>
      <w:r>
        <w:t xml:space="preserve"> Figura 2. Desahogos</w:t>
      </w:r>
    </w:p>
  </w:comment>
  <w:comment w:initials="A" w:author="Autor" w:id="26">
    <w:p w:rsidR="009B1FA0" w:rsidP="009B1FA0" w:rsidRDefault="009B1FA0" w14:paraId="55EF5F41" w14:textId="015DDF18">
      <w:pPr>
        <w:pStyle w:val="Textocomentario"/>
      </w:pPr>
      <w:r>
        <w:rPr>
          <w:rStyle w:val="Refdecomentario"/>
        </w:rPr>
        <w:annotationRef/>
      </w:r>
      <w:r>
        <w:rPr>
          <w:color w:val="FF0000"/>
        </w:rPr>
        <w:t>Tener en cuenta para la imagen 3 el siguiente texto alternativo:</w:t>
      </w:r>
    </w:p>
    <w:p w:rsidR="009B1FA0" w:rsidP="009B1FA0" w:rsidRDefault="009B1FA0" w14:paraId="3E59B359" w14:textId="77777777">
      <w:pPr>
        <w:pStyle w:val="Textocomentario"/>
      </w:pPr>
      <w:r>
        <w:t>La imagen muestra dos figuras humanas estilizadas con marcas de medidas para patrones de costura. La figura de la izquierda representa la vista frontal y la de la derecha la vista trasera. Las líneas marcadas en las figuras indican puntos de medida como "Base Busto" y "Línea de Prof. de Busto". En la parte inferior, hay un diagrama circular etiquetado "Contorno de Pecho Medida anatómica" y una nota que dice "Deshago por contorno" y "Aumento, holgura o incremento de Medida anatómica", que parecen referirse a los ajustes que se hacen en la tela para asegurar un buen ajuste.</w:t>
      </w:r>
    </w:p>
  </w:comment>
  <w:comment w:initials="C" w:author="Carolina" w:date="2024-06-17T20:40:00Z" w:id="27">
    <w:p w:rsidR="005A11F3" w:rsidP="005A11F3" w:rsidRDefault="005A11F3" w14:paraId="6983B773" w14:textId="77777777">
      <w:pPr>
        <w:pStyle w:val="Textocomentario"/>
      </w:pPr>
      <w:r>
        <w:rPr>
          <w:rStyle w:val="Refdecomentario"/>
        </w:rPr>
        <w:annotationRef/>
      </w:r>
      <w:r>
        <w:rPr>
          <w:color w:val="00B050"/>
        </w:rPr>
        <w:t>Nombrar y enumerar figura:</w:t>
      </w:r>
      <w:r>
        <w:t xml:space="preserve"> Figura 3. Desahogo contorno</w:t>
      </w:r>
    </w:p>
  </w:comment>
  <w:comment w:initials="A" w:author="Autor" w:id="28">
    <w:p w:rsidR="00F40806" w:rsidP="00F40806" w:rsidRDefault="00F40806" w14:paraId="3D6B068A" w14:textId="70E3A41E">
      <w:pPr>
        <w:pStyle w:val="Textocomentario"/>
      </w:pPr>
      <w:r>
        <w:rPr>
          <w:rStyle w:val="Refdecomentario"/>
        </w:rPr>
        <w:annotationRef/>
      </w:r>
      <w:r>
        <w:rPr>
          <w:color w:val="FF0000"/>
        </w:rPr>
        <w:t>Para la imagen 4 el texto alternativo es el siguiente:</w:t>
      </w:r>
      <w:r>
        <w:t xml:space="preserve"> </w:t>
      </w:r>
    </w:p>
    <w:p w:rsidR="00F40806" w:rsidP="00F40806" w:rsidRDefault="00F40806" w14:paraId="7F9739B7" w14:textId="77777777">
      <w:pPr>
        <w:pStyle w:val="Textocomentario"/>
      </w:pPr>
      <w:r>
        <w:t>La imagen muestra dos figuras humanas estilizadas, una de frente y otra de espalda, utilizadas para ilustrar la toma de medidas en el diseño de patrones de costura. Hay líneas y textos específicos que indican distintos puntos de medida en el torso, como "Línea de Prof. de sisa", "Busto Delantero Inferior 1/4" y "Busto Posterior Inferior 1/4". En la parte inferior de la figura frontal, hay un área sombreada en rosa con la leyenda "Deshago por contorno", que indica dónde se permite extra espacio o holgura en el patrón para un ajuste adecuado.</w:t>
      </w:r>
    </w:p>
  </w:comment>
  <w:comment w:initials="C" w:author="Carolina" w:date="2024-06-17T20:41:00Z" w:id="29">
    <w:p w:rsidR="00BC3108" w:rsidP="00BC3108" w:rsidRDefault="00BC3108" w14:paraId="4DE8DF9D" w14:textId="77777777">
      <w:pPr>
        <w:pStyle w:val="Textocomentario"/>
      </w:pPr>
      <w:r>
        <w:rPr>
          <w:rStyle w:val="Refdecomentario"/>
        </w:rPr>
        <w:annotationRef/>
      </w:r>
      <w:r>
        <w:rPr>
          <w:color w:val="00B050"/>
        </w:rPr>
        <w:t xml:space="preserve">Nombrar y enumerar figura: </w:t>
      </w:r>
      <w:r>
        <w:t>Figura 4. Desahogo largo de la prenda</w:t>
      </w:r>
    </w:p>
  </w:comment>
  <w:comment w:initials="A" w:author="Autor" w:id="30">
    <w:p w:rsidR="00F40806" w:rsidP="00F40806" w:rsidRDefault="00F40806" w14:paraId="42390625" w14:textId="7881E546">
      <w:pPr>
        <w:pStyle w:val="Textocomentario"/>
      </w:pPr>
      <w:r>
        <w:rPr>
          <w:rStyle w:val="Refdecomentario"/>
        </w:rPr>
        <w:annotationRef/>
      </w:r>
      <w:r>
        <w:rPr>
          <w:color w:val="FF0000"/>
        </w:rPr>
        <w:t>Texto alternativo para la imagen 5:</w:t>
      </w:r>
    </w:p>
    <w:p w:rsidR="00F40806" w:rsidP="00F40806" w:rsidRDefault="00F40806" w14:paraId="6C1A59A1" w14:textId="77777777">
      <w:pPr>
        <w:pStyle w:val="Textocomentario"/>
      </w:pPr>
      <w:r>
        <w:rPr>
          <w:color w:val="0D0D0D"/>
          <w:highlight w:val="white"/>
        </w:rPr>
        <w:t>La imagen muestra dos figuras humanas estilizadas para indicar medidas en el diseño de patrones de costura, una de frente y otra de espalda. Las figuras están marcadas con líneas que señalan puntos de medida específicos como "Línea de Prof. de sisa" y "Busto Inferior 1/4". En la figura de frente, una sección sombreada en rosa cruza el torso horizontalmente, con la etiqueta "Deshago por largo". En la parte inferior, hay un diagrama circular dividido en dos mitades etiquetadas como "Delantero" y "Posterior", con notas que explican "Deshago por Largo", refiriéndose al espacio adicional en longitud que se puede agregar, y una nota que indica que este es un aumento, holgura o incremento que se toma aparte del deshago por contorno.</w:t>
      </w:r>
      <w:r>
        <w:t xml:space="preserve"> </w:t>
      </w:r>
    </w:p>
  </w:comment>
  <w:comment w:initials="C" w:author="Carolina" w:date="2024-06-17T20:43:00Z" w:id="31">
    <w:p w:rsidR="00BC3108" w:rsidP="00BC3108" w:rsidRDefault="00BC3108" w14:paraId="13071680" w14:textId="77777777">
      <w:pPr>
        <w:pStyle w:val="Textocomentario"/>
      </w:pPr>
      <w:r>
        <w:rPr>
          <w:rStyle w:val="Refdecomentario"/>
        </w:rPr>
        <w:annotationRef/>
      </w:r>
      <w:r>
        <w:rPr>
          <w:color w:val="00B050"/>
        </w:rPr>
        <w:t>Nombrar y enumerar figura:</w:t>
      </w:r>
      <w:r>
        <w:t xml:space="preserve"> Figura 5. Desahogo por línea de profundidad de sisa</w:t>
      </w:r>
    </w:p>
  </w:comment>
  <w:comment w:initials="A" w:author="Autor" w:id="32">
    <w:p w:rsidR="00F40806" w:rsidP="00F40806" w:rsidRDefault="00F40806" w14:paraId="09671CDC" w14:textId="186DBC62">
      <w:pPr>
        <w:pStyle w:val="Textocomentario"/>
      </w:pPr>
      <w:r>
        <w:rPr>
          <w:rStyle w:val="Refdecomentario"/>
        </w:rPr>
        <w:annotationRef/>
      </w:r>
      <w:r>
        <w:rPr>
          <w:color w:val="FF0000"/>
        </w:rPr>
        <w:t>Para el imagen 6 el texto alternativo es el siguiente:</w:t>
      </w:r>
    </w:p>
    <w:p w:rsidR="00F40806" w:rsidP="00F40806" w:rsidRDefault="00F40806" w14:paraId="411F4371" w14:textId="77777777">
      <w:pPr>
        <w:pStyle w:val="Textocomentario"/>
      </w:pPr>
      <w:r>
        <w:t>La imagen muestra dos figuras estilizadas, una de frente y otra de espalda, ambas marcadas con líneas y textos que sirven para la toma de medidas en patrones de costura. Las líneas indican puntos como "Línea de Prof. de sisa" y "Busto Inferior 1/4". En la figura frontal, una sección sombreada de rosa indica "Deshago por ancho". Abajo, un diagrama circular dividido en "Delantero" y "Posterior" lleva las inscripciones "Deshago por Ancho" y "Deshago por Largo", refiriéndose a la holgura adicional que se puede agregar en estas dimensiones, y aclara que el aumento se toma proporcional al deshago por largo.</w:t>
      </w:r>
    </w:p>
  </w:comment>
  <w:comment w:initials="C" w:author="Carolina" w:date="2024-06-17T20:44:00Z" w:id="33">
    <w:p w:rsidR="00BC3108" w:rsidP="00BC3108" w:rsidRDefault="00BC3108" w14:paraId="2A45B6F3" w14:textId="77777777">
      <w:pPr>
        <w:pStyle w:val="Textocomentario"/>
      </w:pPr>
      <w:r>
        <w:rPr>
          <w:rStyle w:val="Refdecomentario"/>
        </w:rPr>
        <w:annotationRef/>
      </w:r>
      <w:r>
        <w:rPr>
          <w:color w:val="00B050"/>
        </w:rPr>
        <w:t>Nombrar y enumerar figura:</w:t>
      </w:r>
      <w:r>
        <w:t xml:space="preserve"> Figura 6. Desahogo por hombro</w:t>
      </w:r>
    </w:p>
  </w:comment>
  <w:comment w:initials="A" w:author="Autor" w:id="34">
    <w:p w:rsidR="00F40806" w:rsidP="00F40806" w:rsidRDefault="00F40806" w14:paraId="3A721B16" w14:textId="04F759BC">
      <w:pPr>
        <w:pStyle w:val="Textocomentario"/>
      </w:pPr>
      <w:r>
        <w:rPr>
          <w:rStyle w:val="Refdecomentario"/>
        </w:rPr>
        <w:annotationRef/>
      </w:r>
      <w:r>
        <w:rPr>
          <w:color w:val="FF0000"/>
        </w:rPr>
        <w:t>Texto alternativo de la imagen 7:</w:t>
      </w:r>
    </w:p>
    <w:p w:rsidR="00F40806" w:rsidP="00F40806" w:rsidRDefault="00F40806" w14:paraId="1B955001" w14:textId="77777777">
      <w:pPr>
        <w:pStyle w:val="Textocomentario"/>
      </w:pPr>
      <w:r>
        <w:t>La imagen muestra dos figuras humanas estilizadas, una de frente y otra de espalda, usadas para indicar medidas de patrones de costura. Las líneas y textos marcan puntos específicos como "Línea de Prof. de sisa" y "Busto Inferior 1/4". La figura frontal tiene una sección sombreada en rosa que indica "Deshago por ancho". Abajo hay un diagrama circular etiquetado "Deshago por Ancho", que separa las zonas "Delantero" y "Posterior", y una explicación de que este deshago por ancho es un aumento o holgura que se toma proporcional al deshago por largo.</w:t>
      </w:r>
    </w:p>
  </w:comment>
  <w:comment w:initials="C" w:author="Carolina" w:date="2024-06-17T20:45:00Z" w:id="35">
    <w:p w:rsidR="00BC3108" w:rsidP="00BC3108" w:rsidRDefault="00BC3108" w14:paraId="4561AC79" w14:textId="77777777">
      <w:pPr>
        <w:pStyle w:val="Textocomentario"/>
      </w:pPr>
      <w:r>
        <w:rPr>
          <w:rStyle w:val="Refdecomentario"/>
        </w:rPr>
        <w:annotationRef/>
      </w:r>
      <w:r>
        <w:rPr>
          <w:color w:val="00B050"/>
        </w:rPr>
        <w:t>Nombrar y enumerar figura:</w:t>
      </w:r>
      <w:r>
        <w:t xml:space="preserve"> Figura 7. Desahogo por ancho de pecho y espalda</w:t>
      </w:r>
    </w:p>
  </w:comment>
  <w:comment w:initials="C" w:author="Carolina" w:date="2024-06-17T20:32:00Z" w:id="23">
    <w:p w:rsidR="005A11F3" w:rsidP="005A11F3" w:rsidRDefault="005A11F3" w14:paraId="53BCB180" w14:textId="00E9EB73">
      <w:pPr>
        <w:pStyle w:val="Textocomentario"/>
      </w:pPr>
      <w:r>
        <w:rPr>
          <w:rStyle w:val="Refdecomentario"/>
        </w:rPr>
        <w:annotationRef/>
      </w:r>
      <w:r>
        <w:rPr>
          <w:color w:val="00B050"/>
        </w:rPr>
        <w:t>Presentar en recurso didáctico en slides:</w:t>
      </w:r>
    </w:p>
    <w:p w:rsidR="005A11F3" w:rsidP="005A11F3" w:rsidRDefault="005A11F3" w14:paraId="08F27048" w14:textId="77777777">
      <w:pPr>
        <w:pStyle w:val="Textocomentario"/>
      </w:pPr>
      <w:r>
        <w:t>-revisar toda la información de los slides</w:t>
      </w:r>
    </w:p>
    <w:p w:rsidR="005A11F3" w:rsidP="005A11F3" w:rsidRDefault="005A11F3" w14:paraId="3FCA3066" w14:textId="77777777">
      <w:pPr>
        <w:pStyle w:val="Textocomentario"/>
      </w:pPr>
      <w:r>
        <w:t>-eliminar las ultimas dos</w:t>
      </w:r>
    </w:p>
  </w:comment>
  <w:comment w:initials="C" w:author="Carolina" w:date="2024-06-17T20:37:00Z" w:id="36">
    <w:p w:rsidR="00BC3108" w:rsidP="00BC3108" w:rsidRDefault="005A11F3" w14:paraId="78431D98" w14:textId="77777777">
      <w:pPr>
        <w:pStyle w:val="Textocomentario"/>
      </w:pPr>
      <w:r>
        <w:rPr>
          <w:rStyle w:val="Refdecomentario"/>
        </w:rPr>
        <w:annotationRef/>
      </w:r>
      <w:r w:rsidR="00BC3108">
        <w:rPr>
          <w:color w:val="00B050"/>
        </w:rPr>
        <w:t>Eliminar estas tres slides del recurso didáctico</w:t>
      </w:r>
    </w:p>
  </w:comment>
  <w:comment w:initials="A" w:author="Autor" w:id="38">
    <w:p w:rsidR="00CD2F7D" w:rsidP="00CD2F7D" w:rsidRDefault="0033247C" w14:paraId="2DC4C58F" w14:textId="77777777">
      <w:pPr>
        <w:pStyle w:val="Textocomentario"/>
      </w:pPr>
      <w:r>
        <w:rPr>
          <w:rStyle w:val="Refdecomentario"/>
        </w:rPr>
        <w:annotationRef/>
      </w:r>
      <w:r w:rsidR="00CD2F7D">
        <w:rPr>
          <w:color w:val="FF0000"/>
        </w:rPr>
        <w:t>Texto alternativo para la imagen 8:</w:t>
      </w:r>
    </w:p>
    <w:p w:rsidR="00CD2F7D" w:rsidP="00CD2F7D" w:rsidRDefault="00CD2F7D" w14:paraId="578B7E6B" w14:textId="77777777">
      <w:pPr>
        <w:pStyle w:val="Textocomentario"/>
      </w:pPr>
      <w:r>
        <w:rPr>
          <w:color w:val="0D0D0D"/>
          <w:highlight w:val="white"/>
        </w:rPr>
        <w:t>La imagen muestra dos figuras humanas estilizadas, una de frente y otra de espalda, con líneas y textos indicando medidas para patrones de costura. En ambas figuras se señalan la "Línea de Prof. de sisa", y se marcan las áreas de "Delantero Inferior 1/6" en la figura frontal y "Base Posterior Inferior 1/6" en la figura trasera. Se señala un área sombreada en rosa en ambas figuras y en el medio se lee "Sistema de ajuste"</w:t>
      </w:r>
    </w:p>
  </w:comment>
  <w:comment w:initials="C" w:author="Carolina" w:date="2024-06-17T21:04:00Z" w:id="39">
    <w:p w:rsidR="00CD2F7D" w:rsidP="00CD2F7D" w:rsidRDefault="00CD2F7D" w14:paraId="4F7C680C" w14:textId="77777777">
      <w:pPr>
        <w:pStyle w:val="Textocomentario"/>
      </w:pPr>
      <w:r>
        <w:rPr>
          <w:rStyle w:val="Refdecomentario"/>
        </w:rPr>
        <w:annotationRef/>
      </w:r>
      <w:r>
        <w:rPr>
          <w:color w:val="00B050"/>
        </w:rPr>
        <w:t xml:space="preserve">Enumerar y nombrar figura: </w:t>
      </w:r>
      <w:r>
        <w:t>Figura 8. Sistema de ajuste</w:t>
      </w:r>
    </w:p>
  </w:comment>
  <w:comment w:initials="A" w:author="Autor" w:id="40">
    <w:p w:rsidR="00CD2F7D" w:rsidP="00CD2F7D" w:rsidRDefault="0033247C" w14:paraId="5D1A6D38" w14:textId="77777777">
      <w:pPr>
        <w:pStyle w:val="Textocomentario"/>
      </w:pPr>
      <w:r>
        <w:rPr>
          <w:rStyle w:val="Refdecomentario"/>
        </w:rPr>
        <w:annotationRef/>
      </w:r>
      <w:r w:rsidR="00CD2F7D">
        <w:t>T</w:t>
      </w:r>
      <w:r w:rsidR="00CD2F7D">
        <w:rPr>
          <w:color w:val="FF0000"/>
        </w:rPr>
        <w:t>exto alternativo de la imagen 9:</w:t>
      </w:r>
    </w:p>
    <w:p w:rsidR="00CD2F7D" w:rsidP="00CD2F7D" w:rsidRDefault="00CD2F7D" w14:paraId="66D2482C" w14:textId="77777777">
      <w:pPr>
        <w:pStyle w:val="Textocomentario"/>
      </w:pPr>
      <w:r>
        <w:t xml:space="preserve">La imagen muestra dos figuras humanas estilizadas para patrones de costura, una de frente y la otra de espalda, con áreas sombreadas en rosa y líneas de referencia. Ambas figuras tienen marcas para "Línea de Prof. de sisa", y las áreas sombreadas se etiquetan como "Base Delantera Inferior 1/6" en la figura de frente y "Base Posterior Inferior 1/6" en la de espalda. En la parte superior de la figura frontal se lee "Sistema de cierre", indicando una línea sombreada vertical en el centro del pecho donde se ubica el cierre de la prenda. Adicionalmente, en el mismo sombreado se señala la línea de profundidad de la sisa </w:t>
      </w:r>
    </w:p>
  </w:comment>
  <w:comment w:initials="C" w:author="Carolina" w:date="2024-06-17T21:10:00Z" w:id="41">
    <w:p w:rsidR="00CD2F7D" w:rsidP="00CD2F7D" w:rsidRDefault="00CD2F7D" w14:paraId="4A8ED207" w14:textId="77777777">
      <w:pPr>
        <w:pStyle w:val="Textocomentario"/>
      </w:pPr>
      <w:r>
        <w:rPr>
          <w:rStyle w:val="Refdecomentario"/>
        </w:rPr>
        <w:annotationRef/>
      </w:r>
      <w:r>
        <w:rPr>
          <w:color w:val="00B050"/>
        </w:rPr>
        <w:t>Nombrar y enumerar figura:</w:t>
      </w:r>
      <w:r>
        <w:t xml:space="preserve"> Figura 9. Sistema de cierre</w:t>
      </w:r>
    </w:p>
  </w:comment>
  <w:comment w:initials="C" w:author="Carolina" w:date="2024-06-17T20:38:00Z" w:id="37">
    <w:p w:rsidR="005A11F3" w:rsidP="005A11F3" w:rsidRDefault="005A11F3" w14:paraId="78F639BD" w14:textId="51E6A982">
      <w:pPr>
        <w:pStyle w:val="Textocomentario"/>
      </w:pPr>
      <w:r>
        <w:rPr>
          <w:rStyle w:val="Refdecomentario"/>
        </w:rPr>
        <w:annotationRef/>
      </w:r>
      <w:r>
        <w:rPr>
          <w:color w:val="00B050"/>
        </w:rPr>
        <w:t>Crear recurso didáctico:</w:t>
      </w:r>
      <w:r>
        <w:t xml:space="preserve"> slides</w:t>
      </w:r>
    </w:p>
  </w:comment>
  <w:comment w:initials="A" w:author="Autor" w:id="42">
    <w:p w:rsidR="0033247C" w:rsidP="0033247C" w:rsidRDefault="0033247C" w14:paraId="7E18AE4B" w14:textId="218ED0D9">
      <w:pPr>
        <w:pStyle w:val="Textocomentario"/>
      </w:pPr>
      <w:r>
        <w:rPr>
          <w:rStyle w:val="Refdecomentario"/>
        </w:rPr>
        <w:annotationRef/>
      </w:r>
      <w:r>
        <w:rPr>
          <w:color w:val="FF0000"/>
        </w:rPr>
        <w:t>Texto alternativo de la imagen 10:</w:t>
      </w:r>
    </w:p>
    <w:p w:rsidR="0033247C" w:rsidP="0033247C" w:rsidRDefault="0033247C" w14:paraId="5045CE42" w14:textId="77777777">
      <w:pPr>
        <w:pStyle w:val="Textocomentario"/>
      </w:pPr>
      <w:r>
        <w:t>La imagen muestra dos figuras humanas estilizadas, una de frente y otra de espalda, utilizadas en el diseño de patrones de costura. Las figuras tienen marcas y áreas sombreadas en rosa. La marca central dice "Línea de Prof. de sisa" y las áreas sombreadas están etiquetadas como "Base Delantera Inferior 1/6" en la figura de frente y "Base Posterior Inferior 1/6" en la de espalda. En la parte superior de la figura frontal aparece la palabra "Complementos", posiblemente refiriéndose a elementos adicionales o accesorios del diseño del patrón.</w:t>
      </w:r>
    </w:p>
  </w:comment>
  <w:comment w:initials="C" w:author="Carolina" w:date="2024-06-17T21:11:00Z" w:id="43">
    <w:p w:rsidR="00B3194E" w:rsidP="00B3194E" w:rsidRDefault="00B3194E" w14:paraId="04CE1350" w14:textId="77777777">
      <w:pPr>
        <w:pStyle w:val="Textocomentario"/>
      </w:pPr>
      <w:r>
        <w:rPr>
          <w:rStyle w:val="Refdecomentario"/>
        </w:rPr>
        <w:annotationRef/>
      </w:r>
      <w:r>
        <w:rPr>
          <w:color w:val="00B050"/>
        </w:rPr>
        <w:t xml:space="preserve">Nombrar y enumerar figura: </w:t>
      </w:r>
      <w:r>
        <w:t>Figura 10. complementos</w:t>
      </w:r>
    </w:p>
  </w:comment>
  <w:comment w:initials="C" w:author="Carolina" w:date="2024-06-17T21:13:00Z" w:id="44">
    <w:p w:rsidR="00B3194E" w:rsidP="00B3194E" w:rsidRDefault="00B3194E" w14:paraId="638AF6AF" w14:textId="77777777">
      <w:pPr>
        <w:pStyle w:val="Textocomentario"/>
      </w:pPr>
      <w:r>
        <w:rPr>
          <w:rStyle w:val="Refdecomentario"/>
        </w:rPr>
        <w:annotationRef/>
      </w:r>
      <w:r>
        <w:rPr>
          <w:color w:val="00B050"/>
        </w:rPr>
        <w:t>Colocar el texto en un bloque de color para resaltarlo</w:t>
      </w:r>
    </w:p>
  </w:comment>
  <w:comment w:initials="C" w:author="Carolina" w:date="2024-06-17T21:18:00Z" w:id="45">
    <w:p w:rsidR="00B3194E" w:rsidP="00B3194E" w:rsidRDefault="00B3194E" w14:paraId="6B204D8E" w14:textId="77777777">
      <w:pPr>
        <w:pStyle w:val="Textocomentario"/>
      </w:pPr>
      <w:r>
        <w:rPr>
          <w:rStyle w:val="Refdecomentario"/>
        </w:rPr>
        <w:annotationRef/>
      </w:r>
      <w:r>
        <w:rPr>
          <w:color w:val="00B050"/>
        </w:rPr>
        <w:t>Nombrar y enumerar figura:</w:t>
      </w:r>
      <w:r>
        <w:t xml:space="preserve"> Figura 11. Trazo de chaleco</w:t>
      </w:r>
    </w:p>
    <w:p w:rsidR="00B3194E" w:rsidP="00B3194E" w:rsidRDefault="00B3194E" w14:paraId="514C2FEE" w14:textId="77777777">
      <w:pPr>
        <w:pStyle w:val="Textocomentario"/>
      </w:pPr>
    </w:p>
    <w:p w:rsidR="00B3194E" w:rsidP="00B3194E" w:rsidRDefault="00B3194E" w14:paraId="560A2047" w14:textId="77777777">
      <w:pPr>
        <w:pStyle w:val="Textocomentario"/>
      </w:pPr>
      <w:r>
        <w:rPr>
          <w:color w:val="00B050"/>
        </w:rPr>
        <w:t>Texto alternativo:</w:t>
      </w:r>
      <w:r>
        <w:t xml:space="preserve"> En la imagen se presentan dos trazos de chaleco, en donde se indica el largo de la prenda</w:t>
      </w:r>
    </w:p>
  </w:comment>
  <w:comment w:initials="C" w:author="Carolina" w:date="2024-06-17T23:15:00Z" w:id="46">
    <w:p w:rsidR="003766B2" w:rsidP="003766B2" w:rsidRDefault="003766B2" w14:paraId="502BD936" w14:textId="77777777">
      <w:pPr>
        <w:pStyle w:val="Textocomentario"/>
      </w:pPr>
      <w:r>
        <w:rPr>
          <w:rStyle w:val="Refdecomentario"/>
        </w:rPr>
        <w:annotationRef/>
      </w:r>
      <w:r>
        <w:rPr>
          <w:color w:val="00B050"/>
        </w:rPr>
        <w:t>Incluir material didáctico</w:t>
      </w:r>
    </w:p>
    <w:p w:rsidR="003766B2" w:rsidP="003766B2" w:rsidRDefault="003766B2" w14:paraId="13CDDA52" w14:textId="77777777">
      <w:pPr>
        <w:pStyle w:val="Textocomentario"/>
      </w:pPr>
      <w:r>
        <w:rPr>
          <w:color w:val="00B050"/>
        </w:rPr>
        <w:t xml:space="preserve">Link del video: </w:t>
      </w:r>
      <w:r>
        <w:rPr>
          <w:i/>
          <w:iCs/>
          <w:color w:val="595959"/>
        </w:rPr>
        <w:t>https://youtu.be/zilfDUXi62E</w:t>
      </w:r>
    </w:p>
  </w:comment>
  <w:comment w:initials="A" w:author="Autor" w:id="47">
    <w:p w:rsidR="001030F0" w:rsidP="001030F0" w:rsidRDefault="001030F0" w14:paraId="1D211149" w14:textId="489D8B98">
      <w:pPr>
        <w:pStyle w:val="Textocomentario"/>
      </w:pPr>
      <w:r>
        <w:rPr>
          <w:rStyle w:val="Refdecomentario"/>
        </w:rPr>
        <w:annotationRef/>
      </w:r>
      <w:r>
        <w:rPr>
          <w:color w:val="FF0000"/>
        </w:rPr>
        <w:t xml:space="preserve">Texto alternativo imagen 1 de </w:t>
      </w:r>
      <w:r>
        <w:rPr>
          <w:b/>
          <w:bCs/>
          <w:color w:val="FF0000"/>
        </w:rPr>
        <w:t>1.3 Trazo de cabezas mangas – Análisis de manga. No se corrigen numeración porque en el HTML, no se especifica número de imágenes:</w:t>
      </w:r>
    </w:p>
    <w:p w:rsidR="001030F0" w:rsidP="001030F0" w:rsidRDefault="001030F0" w14:paraId="1A164282" w14:textId="77777777">
      <w:pPr>
        <w:pStyle w:val="Textocomentario"/>
      </w:pPr>
      <w:r>
        <w:t>La imagen es un conjunto de diagramas de patrones de costura con el título "TRANSFORMACIÓN DE SISAS Y MANGAS". En la parte superior, se muestran dos patrones de torso con diferentes tipos de sisas y líneas de transformación para mangas. A la izquierda, un patrón con líneas diagonales y a la derecha, uno con múltiples líneas horizontales y verticales que se extienden hacia afuera. En la parte inferior, hay cinco siluetas con diferentes estilos de mangas identificadas con las letras A, B, C, D y E, ilustrando cómo las transformaciones del patrón afectan la forma y el diseño de las mangas en una prenda.</w:t>
      </w:r>
    </w:p>
  </w:comment>
  <w:comment w:initials="C" w:author="Carolina" w:date="2024-06-17T23:15:00Z" w:id="48">
    <w:p w:rsidR="003766B2" w:rsidP="003766B2" w:rsidRDefault="003766B2" w14:paraId="59E43EA1" w14:textId="77777777">
      <w:pPr>
        <w:pStyle w:val="Textocomentario"/>
      </w:pPr>
      <w:r>
        <w:rPr>
          <w:rStyle w:val="Refdecomentario"/>
        </w:rPr>
        <w:annotationRef/>
      </w:r>
      <w:r>
        <w:rPr>
          <w:color w:val="00B050"/>
        </w:rPr>
        <w:t xml:space="preserve">Enumerar figura: </w:t>
      </w:r>
      <w:r>
        <w:t>Figura 12.</w:t>
      </w:r>
    </w:p>
  </w:comment>
  <w:comment w:initials="A" w:author="Autor" w:id="50">
    <w:p w:rsidR="001030F0" w:rsidP="001030F0" w:rsidRDefault="001030F0" w14:paraId="6552C624" w14:textId="6D8BA0DC">
      <w:pPr>
        <w:pStyle w:val="Textocomentario"/>
      </w:pPr>
      <w:r>
        <w:rPr>
          <w:rStyle w:val="Refdecomentario"/>
        </w:rPr>
        <w:annotationRef/>
      </w:r>
      <w:r>
        <w:t>T</w:t>
      </w:r>
      <w:r>
        <w:rPr>
          <w:color w:val="FF0000"/>
        </w:rPr>
        <w:t xml:space="preserve">exto alternativo imagen 2 siguiendo aclaración anterior: </w:t>
      </w:r>
    </w:p>
    <w:p w:rsidR="001030F0" w:rsidP="001030F0" w:rsidRDefault="001030F0" w14:paraId="33883888" w14:textId="77777777">
      <w:pPr>
        <w:pStyle w:val="Textocomentario"/>
      </w:pPr>
      <w:r>
        <w:t xml:space="preserve">Cuadro de Tallas Femeninas con medidas anatómicas sin desahogos, se presentan en centímetros. </w:t>
      </w:r>
    </w:p>
    <w:p w:rsidR="001030F0" w:rsidP="001030F0" w:rsidRDefault="001030F0" w14:paraId="0BED9100" w14:textId="77777777">
      <w:pPr>
        <w:pStyle w:val="Textocomentario"/>
      </w:pPr>
      <w:r>
        <w:t>Cuadro de tallas Masculinas, en donde las medidas son en pulgadas</w:t>
      </w:r>
    </w:p>
    <w:p w:rsidR="001030F0" w:rsidP="001030F0" w:rsidRDefault="001030F0" w14:paraId="3EF12378" w14:textId="77777777">
      <w:pPr>
        <w:pStyle w:val="Textocomentario"/>
      </w:pPr>
      <w:r>
        <w:t xml:space="preserve">Cuadro de tallas infantil: Medidas en centímetros </w:t>
      </w:r>
    </w:p>
  </w:comment>
  <w:comment w:initials="C" w:author="Carolina" w:date="2024-06-17T23:17:00Z" w:id="51">
    <w:p w:rsidR="003766B2" w:rsidP="003766B2" w:rsidRDefault="003766B2" w14:paraId="1B724E61" w14:textId="77777777">
      <w:pPr>
        <w:pStyle w:val="Textocomentario"/>
      </w:pPr>
      <w:r>
        <w:rPr>
          <w:rStyle w:val="Refdecomentario"/>
        </w:rPr>
        <w:annotationRef/>
      </w:r>
      <w:r>
        <w:rPr>
          <w:color w:val="00B050"/>
        </w:rPr>
        <w:t>Nombrar y enumerar figura:</w:t>
      </w:r>
      <w:r>
        <w:t xml:space="preserve"> Figura 13. cuadros de tallas</w:t>
      </w:r>
    </w:p>
  </w:comment>
  <w:comment w:initials="A" w:author="Autor" w:id="52">
    <w:p w:rsidR="001030F0" w:rsidP="001030F0" w:rsidRDefault="001030F0" w14:paraId="6E0BAFBB" w14:textId="29A80438">
      <w:pPr>
        <w:pStyle w:val="Textocomentario"/>
      </w:pPr>
      <w:r>
        <w:rPr>
          <w:rStyle w:val="Refdecomentario"/>
        </w:rPr>
        <w:annotationRef/>
      </w:r>
      <w:r>
        <w:rPr>
          <w:color w:val="FF0000"/>
        </w:rPr>
        <w:t>Se continua en el mismo punto con el texto alternativo de la imagen 3:</w:t>
      </w:r>
    </w:p>
    <w:p w:rsidR="001030F0" w:rsidP="001030F0" w:rsidRDefault="001030F0" w14:paraId="51618A26" w14:textId="77777777">
      <w:pPr>
        <w:pStyle w:val="Textocomentario"/>
      </w:pPr>
      <w:r>
        <w:t>En el lado izquierdo, hay un cuadro color crema con texto que parece ser parte de una instrucción o definición sobre tipos de mangas en costura. Enumera tres tipos de "Cabeza de manga" con fórmulas matemáticas para su construcción:</w:t>
      </w:r>
    </w:p>
    <w:p w:rsidR="001030F0" w:rsidP="001030F0" w:rsidRDefault="001030F0" w14:paraId="25FDBF54" w14:textId="77777777">
      <w:pPr>
        <w:pStyle w:val="Textocomentario"/>
      </w:pPr>
      <w:r>
        <w:t>"Cabeza de manga deportiva = sisa delantera + sisa posterior / 5"</w:t>
      </w:r>
    </w:p>
    <w:p w:rsidR="001030F0" w:rsidP="001030F0" w:rsidRDefault="001030F0" w14:paraId="12A1C618" w14:textId="77777777">
      <w:pPr>
        <w:pStyle w:val="Textocomentario"/>
      </w:pPr>
      <w:r>
        <w:t>"Cabeza de manga casual = sisa delantera + sisa posterior / 4"</w:t>
      </w:r>
    </w:p>
    <w:p w:rsidR="001030F0" w:rsidP="001030F0" w:rsidRDefault="001030F0" w14:paraId="6339529F" w14:textId="77777777">
      <w:pPr>
        <w:pStyle w:val="Textocomentario"/>
      </w:pPr>
      <w:r>
        <w:t>"Cabeza de manga sastre o formal = sisa delantera + sisa posterior / 3"</w:t>
      </w:r>
    </w:p>
    <w:p w:rsidR="001030F0" w:rsidP="001030F0" w:rsidRDefault="001030F0" w14:paraId="7AD3C1AB" w14:textId="77777777">
      <w:pPr>
        <w:pStyle w:val="Textocomentario"/>
      </w:pPr>
      <w:r>
        <w:t>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w:t>
      </w:r>
    </w:p>
  </w:comment>
  <w:comment w:initials="C" w:author="Carolina" w:date="2024-06-17T23:24:00Z" w:id="53">
    <w:p w:rsidR="003766B2" w:rsidP="003766B2" w:rsidRDefault="003766B2" w14:paraId="55DAB903" w14:textId="77777777">
      <w:pPr>
        <w:pStyle w:val="Textocomentario"/>
      </w:pPr>
      <w:r>
        <w:rPr>
          <w:rStyle w:val="Refdecomentario"/>
        </w:rPr>
        <w:annotationRef/>
      </w:r>
      <w:r>
        <w:rPr>
          <w:color w:val="00B050"/>
        </w:rPr>
        <w:t>Enumerar y nombrar figura:</w:t>
      </w:r>
      <w:r>
        <w:t xml:space="preserve"> Figura 14. Cabeza de manga</w:t>
      </w:r>
    </w:p>
  </w:comment>
  <w:comment w:initials="C" w:author="Carolina" w:date="2024-06-17T23:25:00Z" w:id="49">
    <w:p w:rsidR="003766B2" w:rsidP="003766B2" w:rsidRDefault="003766B2" w14:paraId="4162988F" w14:textId="77777777">
      <w:pPr>
        <w:pStyle w:val="Textocomentario"/>
      </w:pPr>
      <w:r>
        <w:rPr>
          <w:rStyle w:val="Refdecomentario"/>
        </w:rPr>
        <w:annotationRef/>
      </w:r>
      <w:r>
        <w:rPr>
          <w:color w:val="00B050"/>
        </w:rPr>
        <w:t xml:space="preserve">Realizar recurso didáctico: </w:t>
      </w:r>
      <w:r>
        <w:t>acordeón</w:t>
      </w:r>
    </w:p>
  </w:comment>
  <w:comment w:initials="A" w:author="Autor" w:id="54">
    <w:p w:rsidR="00BF021D" w:rsidRDefault="00BF021D" w14:paraId="674A0034" w14:textId="14BF5024">
      <w:pPr>
        <w:pStyle w:val="Textocomentario"/>
      </w:pPr>
      <w:r>
        <w:rPr>
          <w:rStyle w:val="Refdecomentario"/>
        </w:rPr>
        <w:annotationRef/>
      </w:r>
      <w:r>
        <w:t>Ajustar texto en amarillo en:</w:t>
      </w:r>
    </w:p>
    <w:p w:rsidR="00BF021D" w:rsidRDefault="00BF021D" w14:paraId="538BFDD5" w14:textId="0DA18971">
      <w:pPr>
        <w:pStyle w:val="Textocomentario"/>
      </w:pPr>
      <w:r w:rsidRPr="004C5991">
        <w:rPr>
          <w:noProof/>
        </w:rPr>
        <w:drawing>
          <wp:inline distT="0" distB="0" distL="0" distR="0" wp14:anchorId="09226655" wp14:editId="3023D1F6">
            <wp:extent cx="6332220" cy="824230"/>
            <wp:effectExtent l="0" t="0" r="5080" b="127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7"/>
                    <a:stretch>
                      <a:fillRect/>
                    </a:stretch>
                  </pic:blipFill>
                  <pic:spPr>
                    <a:xfrm>
                      <a:off x="0" y="0"/>
                      <a:ext cx="6332220" cy="824230"/>
                    </a:xfrm>
                    <a:prstGeom prst="rect">
                      <a:avLst/>
                    </a:prstGeom>
                  </pic:spPr>
                </pic:pic>
              </a:graphicData>
            </a:graphic>
          </wp:inline>
        </w:drawing>
      </w:r>
    </w:p>
  </w:comment>
  <w:comment w:initials="A" w:author="Autor" w:id="55">
    <w:p w:rsidR="00485C8E" w:rsidP="00485C8E" w:rsidRDefault="00485C8E" w14:paraId="7EFF293D" w14:textId="77777777">
      <w:pPr>
        <w:pStyle w:val="Textocomentario"/>
      </w:pPr>
      <w:r>
        <w:rPr>
          <w:rStyle w:val="Refdecomentario"/>
        </w:rPr>
        <w:annotationRef/>
      </w:r>
      <w:r>
        <w:t>Ajustado en Zajuna</w:t>
      </w:r>
    </w:p>
  </w:comment>
  <w:comment w:initials="A" w:author="Autor" w:id="56">
    <w:p w:rsidR="003766B2" w:rsidP="003766B2" w:rsidRDefault="003766B2" w14:paraId="3812E555" w14:textId="77777777">
      <w:pPr>
        <w:pStyle w:val="Textocomentario"/>
      </w:pPr>
      <w:r>
        <w:rPr>
          <w:rStyle w:val="Refdecomentario"/>
        </w:rPr>
        <w:annotationRef/>
      </w:r>
      <w:r>
        <w:rPr>
          <w:color w:val="FF0000"/>
        </w:rPr>
        <w:t>Texto alternativo para imagen 4:</w:t>
      </w:r>
    </w:p>
    <w:p w:rsidR="003766B2" w:rsidP="003766B2" w:rsidRDefault="003766B2" w14:paraId="47F4BB8A" w14:textId="77777777">
      <w:pPr>
        <w:pStyle w:val="Textocomentario"/>
      </w:pPr>
      <w:r>
        <w:rPr>
          <w:color w:val="0D0D0D"/>
          <w:highlight w:val="white"/>
        </w:rPr>
        <w:t>La imagen muestra un diagrama de medidas para mangas de prendas. Hay una regla vertical en el centro que indica el "largo de manga". Diferentes líneas de colores convergen hacia la regla desde la izquierda y la derecha, marcando distintas longitudes para el largo de manga con medidas específicas como "5 cm" y "3 cm" sobre las líneas. Dos letras "D" y "P" están colocadas a los lados de la regla, posiblemente representando diferentes tipos de mangas o medidas estándar. En la parte inferior, hay una indicación de "1/2 Cont. puño" y "1/2 Cont. sisa", refiriéndose a la mitad del contorno del puño y la sisa respectivamente. Esto sugiere que el diagrama es una guía para trazar el patrón de una manga, indicando cómo varía el largo dependiendo de la medida del puño y la sisa.</w:t>
      </w:r>
      <w:r>
        <w:t xml:space="preserve"> </w:t>
      </w:r>
    </w:p>
  </w:comment>
  <w:comment w:initials="C" w:author="Carolina" w:date="2024-06-17T23:34:00Z" w:id="57">
    <w:p w:rsidR="00A576B6" w:rsidP="00A576B6" w:rsidRDefault="00A576B6" w14:paraId="507A2452" w14:textId="77777777">
      <w:pPr>
        <w:pStyle w:val="Textocomentario"/>
      </w:pPr>
      <w:r>
        <w:rPr>
          <w:rStyle w:val="Refdecomentario"/>
        </w:rPr>
        <w:annotationRef/>
      </w:r>
      <w:r>
        <w:rPr>
          <w:color w:val="00B050"/>
        </w:rPr>
        <w:t>Colocar la imagen antes del material para acceder al video</w:t>
      </w:r>
    </w:p>
    <w:p w:rsidR="00A576B6" w:rsidP="00A576B6" w:rsidRDefault="00A576B6" w14:paraId="78D0390C" w14:textId="77777777">
      <w:pPr>
        <w:pStyle w:val="Textocomentario"/>
      </w:pPr>
    </w:p>
    <w:p w:rsidR="00A576B6" w:rsidP="00A576B6" w:rsidRDefault="00A576B6" w14:paraId="67298AB3" w14:textId="77777777">
      <w:pPr>
        <w:pStyle w:val="Textocomentario"/>
      </w:pPr>
      <w:r>
        <w:rPr>
          <w:color w:val="00B050"/>
        </w:rPr>
        <w:t xml:space="preserve">Enumerar y nombrar figura: Figura 15. </w:t>
      </w:r>
      <w:r>
        <w:t>Trazo de manga</w:t>
      </w:r>
    </w:p>
    <w:p w:rsidR="00A576B6" w:rsidP="00A576B6" w:rsidRDefault="00A576B6" w14:paraId="68955AB9" w14:textId="77777777">
      <w:pPr>
        <w:pStyle w:val="Textocomentario"/>
      </w:pPr>
    </w:p>
  </w:comment>
  <w:comment w:initials="C" w:author="Carolina" w:date="2024-06-17T23:29:00Z" w:id="58">
    <w:p w:rsidR="003766B2" w:rsidP="003766B2" w:rsidRDefault="003766B2" w14:paraId="3A86A4DF" w14:textId="0213ED79">
      <w:pPr>
        <w:pStyle w:val="Textocomentario"/>
      </w:pPr>
      <w:r>
        <w:rPr>
          <w:rStyle w:val="Refdecomentario"/>
        </w:rPr>
        <w:annotationRef/>
      </w:r>
      <w:r>
        <w:rPr>
          <w:color w:val="00B050"/>
        </w:rPr>
        <w:t>Reemplazar el video por el recuadro con material didáctico</w:t>
      </w:r>
    </w:p>
  </w:comment>
  <w:comment w:initials="C" w:author="Carolina" w:date="2024-06-17T23:37:00Z" w:id="59">
    <w:p w:rsidR="00A576B6" w:rsidP="00A576B6" w:rsidRDefault="00A576B6" w14:paraId="2514E84D" w14:textId="77777777">
      <w:pPr>
        <w:pStyle w:val="Textocomentario"/>
      </w:pPr>
      <w:r>
        <w:rPr>
          <w:rStyle w:val="Refdecomentario"/>
        </w:rPr>
        <w:annotationRef/>
      </w:r>
      <w:r>
        <w:rPr>
          <w:color w:val="00B050"/>
        </w:rPr>
        <w:t>Enumerar y nombrar figura:</w:t>
      </w:r>
      <w:r>
        <w:t xml:space="preserve"> Figura 16. Tipo de manga.</w:t>
      </w:r>
    </w:p>
    <w:p w:rsidR="00A576B6" w:rsidP="00A576B6" w:rsidRDefault="00A576B6" w14:paraId="2E20A465" w14:textId="77777777">
      <w:pPr>
        <w:pStyle w:val="Textocomentario"/>
      </w:pPr>
    </w:p>
    <w:p w:rsidR="00A576B6" w:rsidP="00A576B6" w:rsidRDefault="00A576B6" w14:paraId="372321B4" w14:textId="77777777">
      <w:pPr>
        <w:pStyle w:val="Textocomentario"/>
      </w:pPr>
      <w:r>
        <w:rPr>
          <w:color w:val="00B050"/>
        </w:rPr>
        <w:t>Texto alternativo:</w:t>
      </w:r>
      <w:r>
        <w:t xml:space="preserve"> En la figura se presenta un a figura humana que lleva puesta una camisa manga larga, en la cual se destacan los siguientes tipos de manga: manga tres cuartos, manga altura codo, manga corta, manga coqueta, sin manga</w:t>
      </w:r>
    </w:p>
  </w:comment>
  <w:comment w:initials="C" w:author="Carolina" w:date="2024-06-17T23:46:00Z" w:id="60">
    <w:p w:rsidR="00DC57E3" w:rsidP="00DC57E3" w:rsidRDefault="00DC57E3" w14:paraId="208DD975" w14:textId="77777777">
      <w:pPr>
        <w:pStyle w:val="Textocomentario"/>
      </w:pPr>
      <w:r>
        <w:rPr>
          <w:rStyle w:val="Refdecomentario"/>
        </w:rPr>
        <w:annotationRef/>
      </w:r>
      <w:r>
        <w:rPr>
          <w:color w:val="00B050"/>
        </w:rPr>
        <w:t>Incluir texto antes del video</w:t>
      </w:r>
    </w:p>
    <w:p w:rsidR="00DC57E3" w:rsidP="00DC57E3" w:rsidRDefault="00DC57E3" w14:paraId="7CDC3312" w14:textId="77777777">
      <w:pPr>
        <w:pStyle w:val="Textocomentario"/>
      </w:pPr>
    </w:p>
    <w:p w:rsidR="00DC57E3" w:rsidP="00DC57E3" w:rsidRDefault="00DC57E3" w14:paraId="3302F09B" w14:textId="77777777">
      <w:pPr>
        <w:pStyle w:val="Textocomentario"/>
      </w:pPr>
      <w:r>
        <w:rPr>
          <w:color w:val="00B050"/>
        </w:rPr>
        <w:t xml:space="preserve">Link video: </w:t>
      </w:r>
      <w:r>
        <w:t>https://youtu.be/x_262TA1srw</w:t>
      </w:r>
    </w:p>
  </w:comment>
  <w:comment w:initials="A" w:author="Autor" w:id="61">
    <w:p w:rsidRPr="004C5991" w:rsidR="00BF021D" w:rsidP="004C5991" w:rsidRDefault="00BF021D" w14:paraId="2A3B27F9" w14:textId="68926546">
      <w:pPr>
        <w:pStyle w:val="Textocomentario"/>
      </w:pPr>
      <w:r>
        <w:rPr>
          <w:rStyle w:val="Refdecomentario"/>
        </w:rPr>
        <w:annotationRef/>
      </w:r>
      <w:r w:rsidRPr="004C5991">
        <w:annotationRef/>
      </w:r>
      <w:r w:rsidRPr="004C5991">
        <w:t>En enlace del video esta roto:</w:t>
      </w:r>
    </w:p>
    <w:p w:rsidRPr="004C5991" w:rsidR="00BF021D" w:rsidP="004C5991" w:rsidRDefault="00BF021D" w14:paraId="3A79323B" w14:textId="77777777">
      <w:pPr>
        <w:pStyle w:val="Textocomentario"/>
      </w:pPr>
      <w:r w:rsidRPr="004C5991">
        <w:rPr>
          <w:noProof/>
        </w:rPr>
        <w:drawing>
          <wp:inline distT="0" distB="0" distL="0" distR="0" wp14:anchorId="5A0C0CB7" wp14:editId="1B50A731">
            <wp:extent cx="2396961" cy="1414092"/>
            <wp:effectExtent l="0" t="0" r="381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8"/>
                    <a:stretch>
                      <a:fillRect/>
                    </a:stretch>
                  </pic:blipFill>
                  <pic:spPr>
                    <a:xfrm>
                      <a:off x="0" y="0"/>
                      <a:ext cx="2412167" cy="1423063"/>
                    </a:xfrm>
                    <a:prstGeom prst="rect">
                      <a:avLst/>
                    </a:prstGeom>
                  </pic:spPr>
                </pic:pic>
              </a:graphicData>
            </a:graphic>
          </wp:inline>
        </w:drawing>
      </w:r>
    </w:p>
    <w:p w:rsidR="00BF021D" w:rsidRDefault="00BF021D" w14:paraId="594C6541" w14:textId="5688D2CE">
      <w:pPr>
        <w:pStyle w:val="Textocomentario"/>
      </w:pPr>
    </w:p>
  </w:comment>
  <w:comment w:initials="A" w:author="Autor" w:id="62">
    <w:p w:rsidR="00485C8E" w:rsidP="00485C8E" w:rsidRDefault="00485C8E" w14:paraId="711590BF" w14:textId="77777777">
      <w:pPr>
        <w:pStyle w:val="Textocomentario"/>
      </w:pPr>
      <w:r>
        <w:rPr>
          <w:rStyle w:val="Refdecomentario"/>
        </w:rPr>
        <w:annotationRef/>
      </w:r>
      <w:r>
        <w:rPr>
          <w:color w:val="FF0000"/>
        </w:rPr>
        <w:t>Se verifica acceso a Video. Enlace completo para acceso por parte del aprendiz</w:t>
      </w:r>
    </w:p>
  </w:comment>
  <w:comment w:initials="C" w:author="Carolina" w:date="2024-06-18T08:57:00Z" w:id="63">
    <w:p w:rsidR="00655D44" w:rsidP="00655D44" w:rsidRDefault="00655D44" w14:paraId="3B34C772" w14:textId="77777777">
      <w:pPr>
        <w:pStyle w:val="Textocomentario"/>
      </w:pPr>
      <w:r>
        <w:rPr>
          <w:rStyle w:val="Refdecomentario"/>
        </w:rPr>
        <w:annotationRef/>
      </w:r>
      <w:r>
        <w:rPr>
          <w:color w:val="00B050"/>
        </w:rPr>
        <w:t>Link video:</w:t>
      </w:r>
      <w:r>
        <w:t xml:space="preserve"> https://youtu.be/x_262TA1srw</w:t>
      </w:r>
    </w:p>
  </w:comment>
  <w:comment w:initials="A" w:author="Autor" w:id="64">
    <w:p w:rsidR="00C82ABE" w:rsidP="00C82ABE" w:rsidRDefault="00C82ABE" w14:paraId="2B2AF835" w14:textId="6A183FF9">
      <w:pPr>
        <w:pStyle w:val="Textocomentario"/>
      </w:pPr>
      <w:r>
        <w:rPr>
          <w:rStyle w:val="Refdecomentario"/>
        </w:rPr>
        <w:annotationRef/>
      </w:r>
      <w:r>
        <w:t>T</w:t>
      </w:r>
      <w:r>
        <w:rPr>
          <w:color w:val="FF0000"/>
        </w:rPr>
        <w:t>exto alternativo para la imagen 1 de 1.4 Trazo de cuellos – Generalidades y comportamientos:</w:t>
      </w:r>
    </w:p>
    <w:p w:rsidR="00C82ABE" w:rsidP="00C82ABE" w:rsidRDefault="00C82ABE" w14:paraId="2A80C98B" w14:textId="77777777">
      <w:pPr>
        <w:pStyle w:val="Textocomentario"/>
      </w:pPr>
      <w:r>
        <w:t>La imagen muestra dos diagramas relacionados con la confección de prendas de vestir. En el lado izquierdo, hay dos figuras de maniquíes, uno de frente y otro de espalda, con líneas que marcan divisiones anatómicas y posibles líneas de costura para la ropa. En el lado derecho, hay un patrón de tela para la parte superior de un vestido o camiseta, con indicaciones específicas sobre cómo modificar la curvatura del escote. La frase "Curva disímil a la del escote" sugiere que se está dando una instrucción para hacer una curva similar a la del escote en otra parte del patrón.</w:t>
      </w:r>
    </w:p>
    <w:p w:rsidR="00C82ABE" w:rsidP="00C82ABE" w:rsidRDefault="00C82ABE" w14:paraId="665A7B42" w14:textId="77777777">
      <w:pPr>
        <w:pStyle w:val="Textocomentario"/>
      </w:pPr>
    </w:p>
  </w:comment>
  <w:comment w:initials="C" w:author="Carolina" w:date="2024-06-18T09:00:00Z" w:id="65">
    <w:p w:rsidR="00655D44" w:rsidP="00655D44" w:rsidRDefault="00655D44" w14:paraId="58335847" w14:textId="77777777">
      <w:pPr>
        <w:pStyle w:val="Textocomentario"/>
      </w:pPr>
      <w:r>
        <w:rPr>
          <w:rStyle w:val="Refdecomentario"/>
        </w:rPr>
        <w:annotationRef/>
      </w:r>
      <w:r>
        <w:rPr>
          <w:color w:val="00B050"/>
        </w:rPr>
        <w:t xml:space="preserve">Enumerar y nombrar figura: </w:t>
      </w:r>
      <w:r>
        <w:t>Figura 17. Cuello por medida de contorno</w:t>
      </w:r>
    </w:p>
  </w:comment>
  <w:comment w:initials="C" w:author="Carolina" w:date="2024-06-18T09:07:00Z" w:id="66">
    <w:p w:rsidR="007F23B2" w:rsidP="007F23B2" w:rsidRDefault="007F23B2" w14:paraId="2FB26B25" w14:textId="77777777">
      <w:pPr>
        <w:pStyle w:val="Textocomentario"/>
      </w:pPr>
      <w:r>
        <w:rPr>
          <w:rStyle w:val="Refdecomentario"/>
        </w:rPr>
        <w:annotationRef/>
      </w:r>
      <w:r>
        <w:rPr>
          <w:color w:val="00B050"/>
        </w:rPr>
        <w:t>Eliminar imagen</w:t>
      </w:r>
    </w:p>
  </w:comment>
  <w:comment w:initials="C" w:author="Carolina" w:date="2024-06-18T09:12:00Z" w:id="67">
    <w:p w:rsidR="007F23B2" w:rsidP="007F23B2" w:rsidRDefault="007F23B2" w14:paraId="3C27EB04" w14:textId="77777777">
      <w:pPr>
        <w:pStyle w:val="Textocomentario"/>
      </w:pPr>
      <w:r>
        <w:rPr>
          <w:rStyle w:val="Refdecomentario"/>
        </w:rPr>
        <w:annotationRef/>
      </w:r>
      <w:r>
        <w:rPr>
          <w:color w:val="00B050"/>
        </w:rPr>
        <w:t xml:space="preserve">Nombrar y enumerar figura: </w:t>
      </w:r>
      <w:r>
        <w:t>Figura 18. Capotas</w:t>
      </w:r>
    </w:p>
    <w:p w:rsidR="007F23B2" w:rsidP="007F23B2" w:rsidRDefault="007F23B2" w14:paraId="626FBEA9" w14:textId="77777777">
      <w:pPr>
        <w:pStyle w:val="Textocomentario"/>
      </w:pPr>
    </w:p>
    <w:p w:rsidR="007F23B2" w:rsidP="007F23B2" w:rsidRDefault="007F23B2" w14:paraId="6F3999BD" w14:textId="77777777">
      <w:pPr>
        <w:pStyle w:val="Textocomentario"/>
      </w:pPr>
      <w:r>
        <w:rPr>
          <w:color w:val="00B050"/>
        </w:rPr>
        <w:t xml:space="preserve">Texto alternativo: </w:t>
      </w:r>
      <w:r>
        <w:t>en la figura se presentan dos imágenes: en la primera hay dos maniquíes vistiendo una capota, uno de frente y otro de espaldas; en la otra imagen se presenta el patrón de chaleco con el corte para la capota.</w:t>
      </w:r>
    </w:p>
  </w:comment>
  <w:comment w:initials="C" w:author="Carolina" w:date="2024-06-18T09:21:00Z" w:id="68">
    <w:p w:rsidR="007E6AFA" w:rsidP="007E6AFA" w:rsidRDefault="00E204F2" w14:paraId="26867E00" w14:textId="77777777">
      <w:pPr>
        <w:pStyle w:val="Textocomentario"/>
      </w:pPr>
      <w:r>
        <w:rPr>
          <w:rStyle w:val="Refdecomentario"/>
        </w:rPr>
        <w:annotationRef/>
      </w:r>
      <w:r w:rsidR="007E6AFA">
        <w:rPr>
          <w:color w:val="00B050"/>
        </w:rPr>
        <w:t>Enumerar y nombrar figura:</w:t>
      </w:r>
      <w:r w:rsidR="007E6AFA">
        <w:t xml:space="preserve"> Figura 19. Ejemplos cuello por unión de hombro.</w:t>
      </w:r>
    </w:p>
    <w:p w:rsidR="007E6AFA" w:rsidP="007E6AFA" w:rsidRDefault="007E6AFA" w14:paraId="109C9E92" w14:textId="77777777">
      <w:pPr>
        <w:pStyle w:val="Textocomentario"/>
      </w:pPr>
    </w:p>
    <w:p w:rsidR="007E6AFA" w:rsidP="007E6AFA" w:rsidRDefault="007E6AFA" w14:paraId="3CE2B04B" w14:textId="77777777">
      <w:pPr>
        <w:pStyle w:val="Textocomentario"/>
      </w:pPr>
      <w:r>
        <w:rPr>
          <w:color w:val="00B050"/>
        </w:rPr>
        <w:t>Texto alternativo:</w:t>
      </w:r>
      <w:r>
        <w:t xml:space="preserve"> En la imagen se presentan, con vistas delantera y posterior, dos maniquíes vistiendo dos tipos de cuellos que caen sobre los hombros.</w:t>
      </w:r>
    </w:p>
  </w:comment>
  <w:comment w:initials="C" w:author="Carolina" w:date="2024-06-18T09:38:00Z" w:id="69">
    <w:p w:rsidR="005C5F88" w:rsidP="005C5F88" w:rsidRDefault="005C5F88" w14:paraId="623CA7C9" w14:textId="77777777">
      <w:pPr>
        <w:pStyle w:val="Textocomentario"/>
      </w:pPr>
      <w:r>
        <w:rPr>
          <w:rStyle w:val="Refdecomentario"/>
        </w:rPr>
        <w:annotationRef/>
      </w:r>
      <w:r>
        <w:rPr>
          <w:color w:val="00B050"/>
        </w:rPr>
        <w:t xml:space="preserve">Enumerar y nombrar figura: </w:t>
      </w:r>
      <w:r>
        <w:t>Figura 20. cuello por extensión.</w:t>
      </w:r>
    </w:p>
    <w:p w:rsidR="005C5F88" w:rsidP="005C5F88" w:rsidRDefault="005C5F88" w14:paraId="4BFDC4FA" w14:textId="77777777">
      <w:pPr>
        <w:pStyle w:val="Textocomentario"/>
      </w:pPr>
    </w:p>
    <w:p w:rsidR="005C5F88" w:rsidP="005C5F88" w:rsidRDefault="005C5F88" w14:paraId="1D29C989" w14:textId="77777777">
      <w:pPr>
        <w:pStyle w:val="Textocomentario"/>
      </w:pPr>
      <w:r>
        <w:rPr>
          <w:color w:val="00B050"/>
        </w:rPr>
        <w:t>Texto alternativo:</w:t>
      </w:r>
      <w:r>
        <w:t xml:space="preserve"> la imagen presenta un maniquí, con vista delantera y posterior, vistiendo un pequeño chaleco con el cuello resaltado.</w:t>
      </w:r>
    </w:p>
  </w:comment>
  <w:comment w:initials="C" w:author="Carolina" w:date="2024-06-18T09:42:00Z" w:id="70">
    <w:p w:rsidR="005C5F88" w:rsidP="005C5F88" w:rsidRDefault="005C5F88" w14:paraId="494AD279" w14:textId="77777777">
      <w:pPr>
        <w:pStyle w:val="Textocomentario"/>
      </w:pPr>
      <w:r>
        <w:rPr>
          <w:rStyle w:val="Refdecomentario"/>
        </w:rPr>
        <w:annotationRef/>
      </w:r>
      <w:r>
        <w:rPr>
          <w:color w:val="00B050"/>
        </w:rPr>
        <w:t>Incluir texto antes del video</w:t>
      </w:r>
    </w:p>
  </w:comment>
  <w:comment w:initials="C" w:author="Carolina" w:date="2024-06-18T09:45:00Z" w:id="71">
    <w:p w:rsidR="005C5F88" w:rsidP="005C5F88" w:rsidRDefault="005C5F88" w14:paraId="34EDB737" w14:textId="77777777">
      <w:pPr>
        <w:pStyle w:val="Textocomentario"/>
      </w:pPr>
      <w:r>
        <w:rPr>
          <w:rStyle w:val="Refdecomentario"/>
        </w:rPr>
        <w:annotationRef/>
      </w:r>
      <w:r>
        <w:rPr>
          <w:color w:val="00B050"/>
        </w:rPr>
        <w:t>Eliminar figuras</w:t>
      </w:r>
    </w:p>
  </w:comment>
  <w:comment w:initials="C" w:author="Carolina" w:date="2024-06-18T09:48:00Z" w:id="72">
    <w:p w:rsidR="005C5F88" w:rsidP="005C5F88" w:rsidRDefault="005C5F88" w14:paraId="3D1E9B36" w14:textId="77777777">
      <w:pPr>
        <w:pStyle w:val="Textocomentario"/>
      </w:pPr>
      <w:r>
        <w:rPr>
          <w:rStyle w:val="Refdecomentario"/>
        </w:rPr>
        <w:annotationRef/>
      </w:r>
      <w:r>
        <w:rPr>
          <w:color w:val="00B050"/>
        </w:rPr>
        <w:t>Incluir el texto</w:t>
      </w:r>
    </w:p>
  </w:comment>
  <w:comment w:initials="C" w:author="Carolina" w:date="2024-06-18T09:50:00Z" w:id="73">
    <w:p w:rsidR="00BF7B52" w:rsidP="00BF7B52" w:rsidRDefault="00BF7B52" w14:paraId="2D4FF81D" w14:textId="77777777">
      <w:pPr>
        <w:pStyle w:val="Textocomentario"/>
      </w:pPr>
      <w:r>
        <w:rPr>
          <w:rStyle w:val="Refdecomentario"/>
        </w:rPr>
        <w:annotationRef/>
      </w:r>
      <w:r>
        <w:rPr>
          <w:color w:val="00B050"/>
        </w:rPr>
        <w:t>Enumerar y nombrar figura:</w:t>
      </w:r>
      <w:r>
        <w:t xml:space="preserve"> Figura 21. Despiece.</w:t>
      </w:r>
    </w:p>
    <w:p w:rsidR="00BF7B52" w:rsidP="00BF7B52" w:rsidRDefault="00BF7B52" w14:paraId="6FEE2BBA" w14:textId="77777777">
      <w:pPr>
        <w:pStyle w:val="Textocomentario"/>
      </w:pPr>
    </w:p>
    <w:p w:rsidR="00BF7B52" w:rsidP="00BF7B52" w:rsidRDefault="00BF7B52" w14:paraId="22F1A7E0" w14:textId="77777777">
      <w:pPr>
        <w:pStyle w:val="Textocomentario"/>
      </w:pPr>
      <w:r>
        <w:rPr>
          <w:color w:val="00B050"/>
        </w:rPr>
        <w:t xml:space="preserve">Texto alternativo: </w:t>
      </w:r>
      <w:r>
        <w:t>en la figura se presentan varias piezas separadas (moldes) de un vestido.</w:t>
      </w:r>
    </w:p>
  </w:comment>
  <w:comment w:initials="A" w:author="Autor" w:id="74">
    <w:p w:rsidR="00BF021D" w:rsidRDefault="00BF021D" w14:paraId="796F1A07" w14:textId="53F6A50B">
      <w:pPr>
        <w:pStyle w:val="Textocomentario"/>
        <w:rPr>
          <w:rStyle w:val="Refdecomentario"/>
        </w:rPr>
      </w:pPr>
      <w:r>
        <w:rPr>
          <w:rStyle w:val="Refdecomentario"/>
        </w:rPr>
        <w:annotationRef/>
      </w:r>
      <w:r>
        <w:rPr>
          <w:rStyle w:val="Refdecomentario"/>
        </w:rPr>
        <w:t>Ajustar texto en:</w:t>
      </w:r>
    </w:p>
    <w:p w:rsidR="00BF021D" w:rsidRDefault="00BF021D" w14:paraId="4A900A83" w14:textId="35B6AC1F">
      <w:pPr>
        <w:pStyle w:val="Textocomentario"/>
        <w:rPr>
          <w:rStyle w:val="Refdecomentario"/>
        </w:rPr>
      </w:pPr>
      <w:r w:rsidRPr="008743F2">
        <w:rPr>
          <w:rStyle w:val="Refdecomentario"/>
          <w:noProof/>
        </w:rPr>
        <w:drawing>
          <wp:inline distT="0" distB="0" distL="0" distR="0" wp14:anchorId="3BF5DEA1" wp14:editId="499CE43B">
            <wp:extent cx="4238244" cy="870855"/>
            <wp:effectExtent l="0" t="0" r="3810" b="5715"/>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9"/>
                    <a:stretch>
                      <a:fillRect/>
                    </a:stretch>
                  </pic:blipFill>
                  <pic:spPr>
                    <a:xfrm>
                      <a:off x="0" y="0"/>
                      <a:ext cx="4279322" cy="879296"/>
                    </a:xfrm>
                    <a:prstGeom prst="rect">
                      <a:avLst/>
                    </a:prstGeom>
                  </pic:spPr>
                </pic:pic>
              </a:graphicData>
            </a:graphic>
          </wp:inline>
        </w:drawing>
      </w:r>
    </w:p>
    <w:p w:rsidR="00BF021D" w:rsidRDefault="00BF021D" w14:paraId="0FAD7D8C" w14:textId="36468604">
      <w:pPr>
        <w:pStyle w:val="Textocomentario"/>
      </w:pPr>
    </w:p>
  </w:comment>
  <w:comment w:initials="C" w:author="Carolina" w:date="2024-06-18T09:53:00Z" w:id="75">
    <w:p w:rsidR="00BF7B52" w:rsidP="00BF7B52" w:rsidRDefault="00BF7B52" w14:paraId="2CF6137D" w14:textId="77777777">
      <w:pPr>
        <w:pStyle w:val="Textocomentario"/>
      </w:pPr>
      <w:r>
        <w:rPr>
          <w:rStyle w:val="Refdecomentario"/>
        </w:rPr>
        <w:annotationRef/>
      </w:r>
      <w:r>
        <w:rPr>
          <w:color w:val="00B050"/>
        </w:rPr>
        <w:t xml:space="preserve">Enumerar y nombrar figura: </w:t>
      </w:r>
      <w:r>
        <w:t>Figura 22. Costuras</w:t>
      </w:r>
    </w:p>
    <w:p w:rsidR="00BF7B52" w:rsidP="00BF7B52" w:rsidRDefault="00BF7B52" w14:paraId="77567B46" w14:textId="77777777">
      <w:pPr>
        <w:pStyle w:val="Textocomentario"/>
      </w:pPr>
    </w:p>
    <w:p w:rsidR="00BF7B52" w:rsidP="00BF7B52" w:rsidRDefault="00BF7B52" w14:paraId="1458ABDB" w14:textId="77777777">
      <w:pPr>
        <w:pStyle w:val="Textocomentario"/>
      </w:pPr>
      <w:r>
        <w:rPr>
          <w:color w:val="00B050"/>
        </w:rPr>
        <w:t xml:space="preserve">Texto alternativo: </w:t>
      </w:r>
      <w:r>
        <w:t>Fotografía de la costura, donde se aprecia la tela que debe quedar dentro de la prenda de vestir</w:t>
      </w:r>
    </w:p>
  </w:comment>
  <w:comment w:initials="A" w:author="Autor" w:id="77">
    <w:p w:rsidR="00C82ABE" w:rsidP="00C82ABE" w:rsidRDefault="00C82ABE" w14:paraId="790111CC" w14:textId="3CA3FA9F">
      <w:pPr>
        <w:pStyle w:val="Textocomentario"/>
      </w:pPr>
      <w:r>
        <w:rPr>
          <w:rStyle w:val="Refdecomentario"/>
        </w:rPr>
        <w:annotationRef/>
      </w:r>
      <w:r>
        <w:rPr>
          <w:color w:val="FF0000"/>
        </w:rPr>
        <w:t>Texto alternativo para las imágenes 4,5 y 6 son:</w:t>
      </w:r>
    </w:p>
    <w:p w:rsidR="00C82ABE" w:rsidP="00C82ABE" w:rsidRDefault="00C82ABE" w14:paraId="52B23F5A" w14:textId="77777777">
      <w:pPr>
        <w:pStyle w:val="Textocomentario"/>
      </w:pPr>
      <w:r>
        <w:t>La imagen es un collage de tres secciones relacionadas con la confección de ropa. En la parte superior, hay un patrón de corte azul para una camisa con múltiples piezas etiquetadas y medidas especificadas. En la sección del medio, se muestra un esquema de instrucciones de costura amarillo con dibujos de prendas, símbolos de costura y números, que parecen ser pasos o partes de un conjunto de instrucciones para confeccionar una prenda. La tercera sección en la parte inferior muestra una fotografía de un tejido o costura, posiblemente ilustrando la textura o la calidad del acabado de un detalle de confección.</w:t>
      </w:r>
    </w:p>
  </w:comment>
  <w:comment w:initials="C" w:author="Carolina" w:date="2024-06-18T10:01:00Z" w:id="78">
    <w:p w:rsidR="0066651A" w:rsidP="0066651A" w:rsidRDefault="0066651A" w14:paraId="09EB5CF8" w14:textId="77777777">
      <w:pPr>
        <w:pStyle w:val="Textocomentario"/>
      </w:pPr>
      <w:r>
        <w:rPr>
          <w:rStyle w:val="Refdecomentario"/>
        </w:rPr>
        <w:annotationRef/>
      </w:r>
      <w:r>
        <w:rPr>
          <w:color w:val="00B050"/>
        </w:rPr>
        <w:t xml:space="preserve">Nombrar y enumerar figura: </w:t>
      </w:r>
      <w:r>
        <w:t>Figura 23. márgenes de costuras</w:t>
      </w:r>
    </w:p>
  </w:comment>
  <w:comment w:initials="C" w:author="Carolina" w:date="2024-06-18T09:55:00Z" w:id="76">
    <w:p w:rsidR="00BF7B52" w:rsidP="00BF7B52" w:rsidRDefault="00BF7B52" w14:paraId="1AD4D0FA" w14:textId="5766939C">
      <w:pPr>
        <w:pStyle w:val="Textocomentario"/>
      </w:pPr>
      <w:r>
        <w:rPr>
          <w:rStyle w:val="Refdecomentario"/>
        </w:rPr>
        <w:annotationRef/>
      </w:r>
      <w:r>
        <w:rPr>
          <w:color w:val="00B050"/>
        </w:rPr>
        <w:t>Eliminar recurso didáctico(slide)… presentar las 3 imágenes como una sola</w:t>
      </w:r>
    </w:p>
  </w:comment>
  <w:comment w:initials="A" w:author="Autor" w:id="79">
    <w:p w:rsidR="00BF021D" w:rsidRDefault="00BF021D" w14:paraId="403AD2F6" w14:textId="7F17CCD7">
      <w:pPr>
        <w:pStyle w:val="Textocomentario"/>
      </w:pPr>
      <w:r>
        <w:rPr>
          <w:rStyle w:val="Refdecomentario"/>
        </w:rPr>
        <w:annotationRef/>
      </w:r>
      <w:r>
        <w:rPr>
          <w:rStyle w:val="Refdecomentario"/>
        </w:rPr>
        <w:t>Ajustar texto en:</w:t>
      </w:r>
    </w:p>
    <w:p w:rsidR="00BF021D" w:rsidRDefault="00BF021D" w14:paraId="22BCB659" w14:textId="14541888">
      <w:pPr>
        <w:pStyle w:val="Textocomentario"/>
      </w:pPr>
      <w:r w:rsidRPr="008743F2">
        <w:rPr>
          <w:noProof/>
        </w:rPr>
        <w:drawing>
          <wp:inline distT="0" distB="0" distL="0" distR="0" wp14:anchorId="793DCD67" wp14:editId="564A1FBE">
            <wp:extent cx="3963924" cy="765198"/>
            <wp:effectExtent l="0" t="0" r="0" b="0"/>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pic:nvPicPr>
                  <pic:blipFill>
                    <a:blip r:embed="rId10"/>
                    <a:stretch>
                      <a:fillRect/>
                    </a:stretch>
                  </pic:blipFill>
                  <pic:spPr>
                    <a:xfrm>
                      <a:off x="0" y="0"/>
                      <a:ext cx="4003404" cy="772819"/>
                    </a:xfrm>
                    <a:prstGeom prst="rect">
                      <a:avLst/>
                    </a:prstGeom>
                  </pic:spPr>
                </pic:pic>
              </a:graphicData>
            </a:graphic>
          </wp:inline>
        </w:drawing>
      </w:r>
    </w:p>
  </w:comment>
  <w:comment w:initials="A" w:author="Autor" w:id="80">
    <w:p w:rsidR="00E472D0" w:rsidP="00E472D0" w:rsidRDefault="00C82ABE" w14:paraId="02082C76" w14:textId="77777777">
      <w:pPr>
        <w:pStyle w:val="Textocomentario"/>
      </w:pPr>
      <w:r>
        <w:rPr>
          <w:rStyle w:val="Refdecomentario"/>
        </w:rPr>
        <w:annotationRef/>
      </w:r>
      <w:r w:rsidR="00E472D0">
        <w:t>T</w:t>
      </w:r>
      <w:r w:rsidR="00E472D0">
        <w:rPr>
          <w:color w:val="FF0000"/>
        </w:rPr>
        <w:t xml:space="preserve">exto alternativo para la figura 7: </w:t>
      </w:r>
    </w:p>
    <w:p w:rsidR="00E472D0" w:rsidP="00E472D0" w:rsidRDefault="00E472D0" w14:paraId="4A37C4D5" w14:textId="77777777">
      <w:pPr>
        <w:pStyle w:val="Textocomentario"/>
      </w:pPr>
      <w:r>
        <w:rPr>
          <w:color w:val="0D0D0D"/>
          <w:highlight w:val="white"/>
        </w:rPr>
        <w:t>La imagen muestra un patrón de corte para confección de ropa, específicamente una pieza de un vestido. Es un dibujo en color amarillo con una forma curva que podría corresponder a una parte del corpiño o posiblemente a un panel lateral. El texto indica que es para un "Vestido Talla 6", y se refiere a un "Falso Delantero", seguido por las instrucciones "x1v En tela Base" y "x1v Entretela". También aparece "10/10", que puede referirse a una medida específica o a una instrucción de costura. Estas anotaciones sugieren detalles sobre la cantidad de piezas a cortar y los materiales a utilizar.</w:t>
      </w:r>
      <w:r>
        <w:t xml:space="preserve"> </w:t>
      </w:r>
    </w:p>
  </w:comment>
  <w:comment w:initials="C" w:author="Carolina" w:date="2024-06-18T10:03:00Z" w:id="81">
    <w:p w:rsidR="0066651A" w:rsidP="0066651A" w:rsidRDefault="0066651A" w14:paraId="2EFA489E" w14:textId="77777777">
      <w:pPr>
        <w:pStyle w:val="Textocomentario"/>
      </w:pPr>
      <w:r>
        <w:rPr>
          <w:rStyle w:val="Refdecomentario"/>
        </w:rPr>
        <w:annotationRef/>
      </w:r>
      <w:r>
        <w:rPr>
          <w:color w:val="00B050"/>
        </w:rPr>
        <w:t xml:space="preserve">Enumerar y nombrar figura: </w:t>
      </w:r>
      <w:r>
        <w:t>Figura 24. señalización de pieza</w:t>
      </w:r>
    </w:p>
  </w:comment>
  <w:comment w:initials="C" w:author="Carolina" w:date="2024-06-18T10:09:00Z" w:id="82">
    <w:p w:rsidR="00966CCF" w:rsidP="00966CCF" w:rsidRDefault="00966CCF" w14:paraId="447E386B" w14:textId="77777777">
      <w:pPr>
        <w:pStyle w:val="Textocomentario"/>
      </w:pPr>
      <w:r>
        <w:rPr>
          <w:rStyle w:val="Refdecomentario"/>
        </w:rPr>
        <w:annotationRef/>
      </w:r>
      <w:r>
        <w:rPr>
          <w:color w:val="00B050"/>
        </w:rPr>
        <w:t>Incluir texto antes del video</w:t>
      </w:r>
    </w:p>
    <w:p w:rsidR="00966CCF" w:rsidP="00966CCF" w:rsidRDefault="00966CCF" w14:paraId="3947443A" w14:textId="77777777">
      <w:pPr>
        <w:pStyle w:val="Textocomentario"/>
      </w:pPr>
    </w:p>
    <w:p w:rsidR="00966CCF" w:rsidP="00966CCF" w:rsidRDefault="00966CCF" w14:paraId="41EDCEA7" w14:textId="77777777">
      <w:pPr>
        <w:pStyle w:val="Textocomentario"/>
      </w:pPr>
      <w:r>
        <w:rPr>
          <w:color w:val="00B050"/>
        </w:rPr>
        <w:t xml:space="preserve">Link video: </w:t>
      </w:r>
      <w:r>
        <w:t>https://youtu.be/u0eiVcJAldI</w:t>
      </w:r>
    </w:p>
  </w:comment>
  <w:comment w:initials="C" w:author="Carolina" w:date="2024-06-18T10:50:00Z" w:id="83">
    <w:p w:rsidR="00B764B7" w:rsidP="00B764B7" w:rsidRDefault="00B764B7" w14:paraId="0CC2C740" w14:textId="77777777">
      <w:pPr>
        <w:pStyle w:val="Textocomentario"/>
      </w:pPr>
      <w:r>
        <w:rPr>
          <w:rStyle w:val="Refdecomentario"/>
        </w:rPr>
        <w:annotationRef/>
      </w:r>
      <w:r>
        <w:rPr>
          <w:color w:val="00B050"/>
        </w:rPr>
        <w:t>Cambiar texto por:</w:t>
      </w:r>
      <w:r>
        <w:t xml:space="preserve"> algunos se mantienen conforme a la evolución de los años y son especiales de un género, como es el caso del vestido que es un prenda para niñas</w:t>
      </w:r>
    </w:p>
  </w:comment>
  <w:comment w:initials="C" w:author="Carolina" w:date="2024-06-18T11:02:00Z" w:id="84">
    <w:p w:rsidR="00795783" w:rsidP="00795783" w:rsidRDefault="00795783" w14:paraId="79F4EC39" w14:textId="77777777">
      <w:pPr>
        <w:pStyle w:val="Textocomentario"/>
      </w:pPr>
      <w:r>
        <w:rPr>
          <w:rStyle w:val="Refdecomentario"/>
        </w:rPr>
        <w:annotationRef/>
      </w:r>
      <w:r>
        <w:rPr>
          <w:color w:val="00B050"/>
        </w:rPr>
        <w:t>Presentar imágenes en collage, como una figura</w:t>
      </w:r>
    </w:p>
    <w:p w:rsidR="00795783" w:rsidP="00795783" w:rsidRDefault="00795783" w14:paraId="44174EB4" w14:textId="77777777">
      <w:pPr>
        <w:pStyle w:val="Textocomentario"/>
      </w:pPr>
    </w:p>
    <w:p w:rsidR="00795783" w:rsidP="00795783" w:rsidRDefault="00795783" w14:paraId="4D331CF1" w14:textId="77777777">
      <w:pPr>
        <w:pStyle w:val="Textocomentario"/>
      </w:pPr>
      <w:r>
        <w:rPr>
          <w:color w:val="00B050"/>
        </w:rPr>
        <w:t xml:space="preserve">Enumerar y nombrar figura: </w:t>
      </w:r>
      <w:r>
        <w:t>Figura 25. prendas infantiles</w:t>
      </w:r>
    </w:p>
    <w:p w:rsidR="00795783" w:rsidP="00795783" w:rsidRDefault="00795783" w14:paraId="3CEA2351" w14:textId="77777777">
      <w:pPr>
        <w:pStyle w:val="Textocomentario"/>
      </w:pPr>
    </w:p>
    <w:p w:rsidR="00795783" w:rsidP="00795783" w:rsidRDefault="00795783" w14:paraId="10EA857B" w14:textId="77777777">
      <w:pPr>
        <w:pStyle w:val="Textocomentario"/>
      </w:pPr>
      <w:r>
        <w:rPr>
          <w:color w:val="00B050"/>
        </w:rPr>
        <w:t>Texto alternativo:</w:t>
      </w:r>
      <w:r>
        <w:t xml:space="preserve"> la figura presenta 4 fotografías de prendas de vestir infantiles: dos camisas para niños y dos camisas para niñas.</w:t>
      </w:r>
    </w:p>
  </w:comment>
  <w:comment w:initials="C" w:author="Carolina" w:date="2024-06-18T11:07:00Z" w:id="85">
    <w:p w:rsidR="00795783" w:rsidP="00795783" w:rsidRDefault="00795783" w14:paraId="519E9246" w14:textId="77777777">
      <w:pPr>
        <w:pStyle w:val="Textocomentario"/>
      </w:pPr>
      <w:r>
        <w:rPr>
          <w:rStyle w:val="Refdecomentario"/>
        </w:rPr>
        <w:annotationRef/>
      </w:r>
      <w:r>
        <w:rPr>
          <w:color w:val="00B050"/>
        </w:rPr>
        <w:t>Incluir texto antes del video</w:t>
      </w:r>
    </w:p>
    <w:p w:rsidR="00795783" w:rsidP="00795783" w:rsidRDefault="00795783" w14:paraId="4B5E7007" w14:textId="77777777">
      <w:pPr>
        <w:pStyle w:val="Textocomentario"/>
      </w:pPr>
    </w:p>
    <w:p w:rsidR="00795783" w:rsidP="00795783" w:rsidRDefault="00795783" w14:paraId="78D24F1B" w14:textId="77777777">
      <w:pPr>
        <w:pStyle w:val="Textocomentario"/>
      </w:pPr>
      <w:r>
        <w:rPr>
          <w:color w:val="00B050"/>
        </w:rPr>
        <w:t xml:space="preserve">Link video: </w:t>
      </w:r>
      <w:hyperlink w:history="1" r:id="rId11">
        <w:r w:rsidRPr="00306443">
          <w:rPr>
            <w:rStyle w:val="Hipervnculo"/>
          </w:rPr>
          <w:t>https://youtu.be/X4LLIHW3dLo</w:t>
        </w:r>
      </w:hyperlink>
    </w:p>
  </w:comment>
  <w:comment w:initials="C" w:author="Carolina" w:date="2024-06-18T11:08:00Z" w:id="86">
    <w:p w:rsidR="00795783" w:rsidP="00795783" w:rsidRDefault="00795783" w14:paraId="6C934B30" w14:textId="77777777">
      <w:pPr>
        <w:pStyle w:val="Textocomentario"/>
      </w:pPr>
      <w:r>
        <w:rPr>
          <w:rStyle w:val="Refdecomentario"/>
        </w:rPr>
        <w:annotationRef/>
      </w:r>
      <w:r>
        <w:rPr>
          <w:color w:val="00B050"/>
        </w:rPr>
        <w:t>Eliminar texto</w:t>
      </w:r>
    </w:p>
  </w:comment>
  <w:comment w:initials="C" w:author="Carolina" w:date="2024-06-18T11:08:00Z" w:id="87">
    <w:p w:rsidR="00795783" w:rsidP="00795783" w:rsidRDefault="00795783" w14:paraId="325EED26" w14:textId="77777777">
      <w:pPr>
        <w:pStyle w:val="Textocomentario"/>
      </w:pPr>
      <w:r>
        <w:rPr>
          <w:rStyle w:val="Refdecomentario"/>
        </w:rPr>
        <w:annotationRef/>
      </w:r>
      <w:r>
        <w:rPr>
          <w:color w:val="00B050"/>
        </w:rPr>
        <w:t>Incluir una coma(,)</w:t>
      </w:r>
    </w:p>
  </w:comment>
  <w:comment w:initials="A" w:author="Autor" w:id="88">
    <w:p w:rsidR="00BF021D" w:rsidRDefault="00BF021D" w14:paraId="6C7F7B51" w14:textId="0888C5EF">
      <w:pPr>
        <w:pStyle w:val="Textocomentario"/>
        <w:rPr>
          <w:rStyle w:val="Refdecomentario"/>
        </w:rPr>
      </w:pPr>
      <w:r>
        <w:rPr>
          <w:rStyle w:val="Refdecomentario"/>
        </w:rPr>
        <w:annotationRef/>
      </w:r>
      <w:r>
        <w:rPr>
          <w:rStyle w:val="Refdecomentario"/>
        </w:rPr>
        <w:t>Hacer ajuste de texto en:</w:t>
      </w:r>
    </w:p>
    <w:p w:rsidR="00BF021D" w:rsidRDefault="00BF021D" w14:paraId="401D4AB8" w14:textId="3106D50C">
      <w:pPr>
        <w:pStyle w:val="Textocomentario"/>
        <w:rPr>
          <w:rStyle w:val="Refdecomentario"/>
        </w:rPr>
      </w:pPr>
      <w:r w:rsidRPr="00A74EAE">
        <w:rPr>
          <w:rStyle w:val="Refdecomentario"/>
          <w:noProof/>
        </w:rPr>
        <w:drawing>
          <wp:inline distT="0" distB="0" distL="0" distR="0" wp14:anchorId="6E27FF07" wp14:editId="758AF5D7">
            <wp:extent cx="4750308" cy="736460"/>
            <wp:effectExtent l="0" t="0" r="0" b="635"/>
            <wp:docPr id="43" name="Imagen 4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con confianza media"/>
                    <pic:cNvPicPr/>
                  </pic:nvPicPr>
                  <pic:blipFill>
                    <a:blip r:embed="rId12"/>
                    <a:stretch>
                      <a:fillRect/>
                    </a:stretch>
                  </pic:blipFill>
                  <pic:spPr>
                    <a:xfrm>
                      <a:off x="0" y="0"/>
                      <a:ext cx="4794263" cy="743275"/>
                    </a:xfrm>
                    <a:prstGeom prst="rect">
                      <a:avLst/>
                    </a:prstGeom>
                  </pic:spPr>
                </pic:pic>
              </a:graphicData>
            </a:graphic>
          </wp:inline>
        </w:drawing>
      </w:r>
    </w:p>
    <w:p w:rsidR="00BF021D" w:rsidRDefault="00BF021D" w14:paraId="1DBF244A" w14:textId="71AACA3C">
      <w:pPr>
        <w:pStyle w:val="Textocomentario"/>
      </w:pPr>
    </w:p>
  </w:comment>
  <w:comment w:initials="C" w:author="Carolina" w:date="2024-06-18T11:19:00Z" w:id="89">
    <w:p w:rsidR="00AB30DC" w:rsidP="00AB30DC" w:rsidRDefault="00AB30DC" w14:paraId="750BB582" w14:textId="77777777">
      <w:pPr>
        <w:pStyle w:val="Textocomentario"/>
      </w:pPr>
      <w:r>
        <w:rPr>
          <w:rStyle w:val="Refdecomentario"/>
        </w:rPr>
        <w:annotationRef/>
      </w:r>
      <w:r>
        <w:rPr>
          <w:color w:val="00B050"/>
        </w:rPr>
        <w:t xml:space="preserve">Enumerar y nombrar figura: </w:t>
      </w:r>
      <w:r>
        <w:t>Figura 26. Falda sin pretina-falso.</w:t>
      </w:r>
    </w:p>
    <w:p w:rsidR="00AB30DC" w:rsidP="00AB30DC" w:rsidRDefault="00AB30DC" w14:paraId="5D3F36CF" w14:textId="77777777">
      <w:pPr>
        <w:pStyle w:val="Textocomentario"/>
      </w:pPr>
    </w:p>
    <w:p w:rsidR="00AB30DC" w:rsidP="00AB30DC" w:rsidRDefault="00AB30DC" w14:paraId="08CD6844" w14:textId="77777777">
      <w:pPr>
        <w:pStyle w:val="Textocomentario"/>
      </w:pPr>
      <w:r>
        <w:rPr>
          <w:color w:val="00B050"/>
        </w:rPr>
        <w:t xml:space="preserve">Texto alternativo: </w:t>
      </w:r>
      <w:r>
        <w:t>Fotografía de niña luciendo una falta de cuadros sin pretina.</w:t>
      </w:r>
    </w:p>
  </w:comment>
  <w:comment w:initials="C" w:author="Carolina" w:date="2024-06-18T11:24:00Z" w:id="90">
    <w:p w:rsidR="002147FE" w:rsidP="002147FE" w:rsidRDefault="007847BF" w14:paraId="3F742E27" w14:textId="77777777">
      <w:pPr>
        <w:pStyle w:val="Textocomentario"/>
      </w:pPr>
      <w:r>
        <w:rPr>
          <w:rStyle w:val="Refdecomentario"/>
        </w:rPr>
        <w:annotationRef/>
      </w:r>
      <w:r w:rsidR="002147FE">
        <w:rPr>
          <w:color w:val="00B050"/>
        </w:rPr>
        <w:t>Presentar ambas imágenes como una sola figura</w:t>
      </w:r>
    </w:p>
    <w:p w:rsidR="002147FE" w:rsidP="002147FE" w:rsidRDefault="002147FE" w14:paraId="671B6AB4" w14:textId="77777777">
      <w:pPr>
        <w:pStyle w:val="Textocomentario"/>
      </w:pPr>
    </w:p>
    <w:p w:rsidR="002147FE" w:rsidP="002147FE" w:rsidRDefault="002147FE" w14:paraId="21D961BF" w14:textId="77777777">
      <w:pPr>
        <w:pStyle w:val="Textocomentario"/>
      </w:pPr>
      <w:r>
        <w:rPr>
          <w:color w:val="00B050"/>
        </w:rPr>
        <w:t>Enumerar y nombrar figura:</w:t>
      </w:r>
      <w:r>
        <w:t xml:space="preserve"> Figura 27. Pretina recta</w:t>
      </w:r>
    </w:p>
    <w:p w:rsidR="002147FE" w:rsidP="002147FE" w:rsidRDefault="002147FE" w14:paraId="2B879482" w14:textId="77777777">
      <w:pPr>
        <w:pStyle w:val="Textocomentario"/>
      </w:pPr>
    </w:p>
    <w:p w:rsidR="002147FE" w:rsidP="002147FE" w:rsidRDefault="002147FE" w14:paraId="2FD97CF9" w14:textId="77777777">
      <w:pPr>
        <w:pStyle w:val="Textocomentario"/>
      </w:pPr>
      <w:r>
        <w:rPr>
          <w:color w:val="00B050"/>
        </w:rPr>
        <w:t xml:space="preserve">Texto alternativo: </w:t>
      </w:r>
      <w:r>
        <w:t>La figura presenta dos imágenes: la primera es la fotografía de una niña luciendo una falda rosada con la pretina recta y botones en el centro. En la segunda imagen se presenta un maniquí donde se resalta la pretina en color rosa, además se lee: “las pretinas rectas  salen en forma de tira y quedan sin ajuste u horma sobre el cuerpo”.</w:t>
      </w:r>
    </w:p>
  </w:comment>
  <w:comment w:initials="C" w:author="Carolina" w:date="2024-06-18T11:26:00Z" w:id="91">
    <w:p w:rsidR="002147FE" w:rsidP="002147FE" w:rsidRDefault="007847BF" w14:paraId="6778140E" w14:textId="746B4F9D">
      <w:pPr>
        <w:pStyle w:val="Textocomentario"/>
      </w:pPr>
      <w:r>
        <w:rPr>
          <w:rStyle w:val="Refdecomentario"/>
        </w:rPr>
        <w:annotationRef/>
      </w:r>
      <w:r w:rsidR="002147FE">
        <w:rPr>
          <w:color w:val="00B050"/>
        </w:rPr>
        <w:t>Presentar ambas imágenes como una sola figura.</w:t>
      </w:r>
    </w:p>
    <w:p w:rsidR="002147FE" w:rsidP="002147FE" w:rsidRDefault="002147FE" w14:paraId="04A63A4D" w14:textId="77777777">
      <w:pPr>
        <w:pStyle w:val="Textocomentario"/>
      </w:pPr>
    </w:p>
    <w:p w:rsidR="002147FE" w:rsidP="002147FE" w:rsidRDefault="002147FE" w14:paraId="78174DF2" w14:textId="77777777">
      <w:pPr>
        <w:pStyle w:val="Textocomentario"/>
      </w:pPr>
      <w:r>
        <w:rPr>
          <w:color w:val="00B050"/>
        </w:rPr>
        <w:t xml:space="preserve">Enumerar y nombrar figura: </w:t>
      </w:r>
      <w:r>
        <w:t>Figura 28. Pretina anatómica</w:t>
      </w:r>
    </w:p>
    <w:p w:rsidR="002147FE" w:rsidP="002147FE" w:rsidRDefault="002147FE" w14:paraId="31164309" w14:textId="77777777">
      <w:pPr>
        <w:pStyle w:val="Textocomentario"/>
      </w:pPr>
    </w:p>
    <w:p w:rsidR="002147FE" w:rsidP="002147FE" w:rsidRDefault="002147FE" w14:paraId="7363B59A" w14:textId="77777777">
      <w:pPr>
        <w:pStyle w:val="Textocomentario"/>
      </w:pPr>
      <w:r>
        <w:rPr>
          <w:color w:val="00B050"/>
        </w:rPr>
        <w:t>Texto alternativo:</w:t>
      </w:r>
      <w:r>
        <w:t xml:space="preserve"> La figura presenta dos imágenes: la primera es la fotografía de una falda con pretina anatómica de color gris;  En la segunda imagen se presenta un maniquí sobre el cual se resalta la pretina en color rosa, además se lee: “las pretinas anatómicas, salen con la forma del cuerpo, es decir, se ajustan a la curvatura de la cintura”</w:t>
      </w:r>
    </w:p>
  </w:comment>
  <w:comment w:initials="C" w:author="Carolina" w:date="2024-06-18T11:27:00Z" w:id="92">
    <w:p w:rsidR="007847BF" w:rsidP="007847BF" w:rsidRDefault="007847BF" w14:paraId="6079D682" w14:textId="028C1C89">
      <w:pPr>
        <w:pStyle w:val="Textocomentario"/>
      </w:pPr>
      <w:r>
        <w:rPr>
          <w:rStyle w:val="Refdecomentario"/>
        </w:rPr>
        <w:annotationRef/>
      </w:r>
      <w:r>
        <w:rPr>
          <w:color w:val="00B050"/>
        </w:rPr>
        <w:t>Incluir texto antes del video</w:t>
      </w:r>
    </w:p>
    <w:p w:rsidR="007847BF" w:rsidP="007847BF" w:rsidRDefault="007847BF" w14:paraId="3D27232D" w14:textId="77777777">
      <w:pPr>
        <w:pStyle w:val="Textocomentario"/>
      </w:pPr>
    </w:p>
    <w:p w:rsidR="007847BF" w:rsidP="007847BF" w:rsidRDefault="007847BF" w14:paraId="7F479EDD" w14:textId="77777777">
      <w:pPr>
        <w:pStyle w:val="Textocomentario"/>
      </w:pPr>
      <w:r>
        <w:rPr>
          <w:color w:val="00B050"/>
        </w:rPr>
        <w:t xml:space="preserve">Link del video: </w:t>
      </w:r>
      <w:hyperlink w:history="1" r:id="rId13">
        <w:r w:rsidRPr="00643E6A">
          <w:rPr>
            <w:rStyle w:val="Hipervnculo"/>
          </w:rPr>
          <w:t>https://youtu.be/2LKkxEJnRj8</w:t>
        </w:r>
      </w:hyperlink>
    </w:p>
  </w:comment>
  <w:comment w:initials="A" w:author="Autor" w:id="93">
    <w:p w:rsidR="00E472D0" w:rsidP="00E472D0" w:rsidRDefault="00E472D0" w14:paraId="4D4F5B04" w14:textId="5E6800B6">
      <w:pPr>
        <w:pStyle w:val="Textocomentario"/>
      </w:pPr>
      <w:r>
        <w:rPr>
          <w:rStyle w:val="Refdecomentario"/>
        </w:rPr>
        <w:annotationRef/>
      </w:r>
      <w:r>
        <w:rPr>
          <w:color w:val="FF0000"/>
        </w:rPr>
        <w:t>Texto alternativo para imagen 1 y 2 :</w:t>
      </w:r>
    </w:p>
    <w:p w:rsidR="00E472D0" w:rsidP="00E472D0" w:rsidRDefault="00E472D0" w14:paraId="2C16A5D6" w14:textId="77777777">
      <w:pPr>
        <w:pStyle w:val="Textocomentario"/>
      </w:pPr>
      <w:r>
        <w:t>La imagen muestra dos prendas de vestir diferentes. A la izquierda, hay unos pantalones de color verde oliva, en tela denim, con un corte clásico y cinco bolsillos. A la derecha, hay unos shorts de mezclilla de color azul claro. Estos shorts tienen un diseño desgastado con deshilachados en el dobladillo y detalles de perlas y rasgaduras decorativas en la tela. Estas dos prendas representan estilo para niño y niña. Los pantalones siendo más tradicionales y los shorts más modernos y casuales.</w:t>
      </w:r>
    </w:p>
  </w:comment>
  <w:comment w:initials="C" w:author="Carolina" w:date="2024-06-18T11:54:00Z" w:id="94">
    <w:p w:rsidR="00720197" w:rsidP="00720197" w:rsidRDefault="00720197" w14:paraId="7962860B" w14:textId="77777777">
      <w:pPr>
        <w:pStyle w:val="Textocomentario"/>
      </w:pPr>
      <w:r>
        <w:rPr>
          <w:rStyle w:val="Refdecomentario"/>
        </w:rPr>
        <w:annotationRef/>
      </w:r>
      <w:r>
        <w:rPr>
          <w:color w:val="00B050"/>
        </w:rPr>
        <w:t xml:space="preserve">Enumerar y nombrar figura: </w:t>
      </w:r>
      <w:r>
        <w:t>Figura 29. Prendas inferiores infantiles</w:t>
      </w:r>
    </w:p>
  </w:comment>
  <w:comment w:initials="C" w:author="Carolina" w:date="2024-06-18T12:22:00Z" w:id="95">
    <w:p w:rsidR="00EF4B82" w:rsidP="00EF4B82" w:rsidRDefault="00EF4B82" w14:paraId="485480F4" w14:textId="77777777">
      <w:pPr>
        <w:pStyle w:val="Textocomentario"/>
      </w:pPr>
      <w:r>
        <w:rPr>
          <w:rStyle w:val="Refdecomentario"/>
        </w:rPr>
        <w:annotationRef/>
      </w:r>
      <w:r>
        <w:rPr>
          <w:color w:val="00B050"/>
        </w:rPr>
        <w:t>Incluir subtitulo</w:t>
      </w:r>
    </w:p>
  </w:comment>
  <w:comment w:initials="C" w:author="Carolina" w:date="2024-06-18T12:04:00Z" w:id="96">
    <w:p w:rsidR="00F32BF4" w:rsidP="00F32BF4" w:rsidRDefault="00F32BF4" w14:paraId="3755C52A" w14:textId="42C68C59">
      <w:pPr>
        <w:pStyle w:val="Textocomentario"/>
      </w:pPr>
      <w:r>
        <w:rPr>
          <w:rStyle w:val="Refdecomentario"/>
        </w:rPr>
        <w:annotationRef/>
      </w:r>
      <w:r>
        <w:rPr>
          <w:color w:val="00B050"/>
        </w:rPr>
        <w:t>Incluir texto</w:t>
      </w:r>
    </w:p>
  </w:comment>
  <w:comment w:initials="C" w:author="Carolina" w:date="2024-06-18T12:15:00Z" w:id="97">
    <w:p w:rsidR="00320E1B" w:rsidP="00320E1B" w:rsidRDefault="00320E1B" w14:paraId="3D149390" w14:textId="77777777">
      <w:pPr>
        <w:pStyle w:val="Textocomentario"/>
      </w:pPr>
      <w:r>
        <w:rPr>
          <w:rStyle w:val="Refdecomentario"/>
        </w:rPr>
        <w:annotationRef/>
      </w:r>
      <w:r>
        <w:rPr>
          <w:color w:val="00B050"/>
        </w:rPr>
        <w:t>Enumerar y nombrar figura:</w:t>
      </w:r>
      <w:r>
        <w:t xml:space="preserve"> Figura 30. partes del bolsillo.</w:t>
      </w:r>
    </w:p>
    <w:p w:rsidR="00320E1B" w:rsidP="00320E1B" w:rsidRDefault="00320E1B" w14:paraId="596DDFDD" w14:textId="77777777">
      <w:pPr>
        <w:pStyle w:val="Textocomentario"/>
      </w:pPr>
    </w:p>
    <w:p w:rsidR="00320E1B" w:rsidP="00320E1B" w:rsidRDefault="00320E1B" w14:paraId="157E95D7" w14:textId="77777777">
      <w:pPr>
        <w:pStyle w:val="Textocomentario"/>
      </w:pPr>
      <w:r>
        <w:rPr>
          <w:color w:val="00B050"/>
        </w:rPr>
        <w:t xml:space="preserve">Texto alternativo: </w:t>
      </w:r>
      <w:r>
        <w:t>en la figura, se señalan y detallan sobre un maniquí, las siguientes partes del bolsillo: boca de bolsillo, falso de bolsillo, fondo de bolsillo, vista de bolsillo.</w:t>
      </w:r>
    </w:p>
  </w:comment>
  <w:comment w:initials="C" w:author="Carolina" w:date="2024-06-18T12:24:00Z" w:id="98">
    <w:p w:rsidR="00EF4B82" w:rsidP="00EF4B82" w:rsidRDefault="00EF4B82" w14:paraId="4CAA6AE2" w14:textId="77777777">
      <w:pPr>
        <w:pStyle w:val="Textocomentario"/>
      </w:pPr>
      <w:r>
        <w:rPr>
          <w:rStyle w:val="Refdecomentario"/>
        </w:rPr>
        <w:annotationRef/>
      </w:r>
      <w:r>
        <w:rPr>
          <w:color w:val="00B050"/>
        </w:rPr>
        <w:t>Incluir subtitulo</w:t>
      </w:r>
    </w:p>
  </w:comment>
  <w:comment w:initials="C" w:author="Carolina" w:date="2024-06-18T12:25:00Z" w:id="99">
    <w:p w:rsidR="00EF4B82" w:rsidP="00EF4B82" w:rsidRDefault="00EF4B82" w14:paraId="7258CCF1" w14:textId="77777777">
      <w:pPr>
        <w:pStyle w:val="Textocomentario"/>
      </w:pPr>
      <w:r>
        <w:rPr>
          <w:rStyle w:val="Refdecomentario"/>
        </w:rPr>
        <w:annotationRef/>
      </w:r>
      <w:r>
        <w:rPr>
          <w:color w:val="00B050"/>
        </w:rPr>
        <w:t>Escribir palabra en cursiva</w:t>
      </w:r>
    </w:p>
  </w:comment>
  <w:comment w:initials="C" w:author="Carolina" w:date="2024-06-18T12:31:00Z" w:id="100">
    <w:p w:rsidR="00EF4B82" w:rsidP="00EF4B82" w:rsidRDefault="00EF4B82" w14:paraId="1D79F8CB" w14:textId="77777777">
      <w:pPr>
        <w:pStyle w:val="Textocomentario"/>
      </w:pPr>
      <w:r>
        <w:rPr>
          <w:rStyle w:val="Refdecomentario"/>
        </w:rPr>
        <w:annotationRef/>
      </w:r>
      <w:r>
        <w:rPr>
          <w:color w:val="00B050"/>
        </w:rPr>
        <w:t xml:space="preserve">Enumerar y nombrar figura: </w:t>
      </w:r>
      <w:r>
        <w:t>Figura 31. Piezas del sistema de cierre.</w:t>
      </w:r>
    </w:p>
    <w:p w:rsidR="00EF4B82" w:rsidP="00EF4B82" w:rsidRDefault="00EF4B82" w14:paraId="6B4A35E0" w14:textId="77777777">
      <w:pPr>
        <w:pStyle w:val="Textocomentario"/>
      </w:pPr>
    </w:p>
    <w:p w:rsidR="00EF4B82" w:rsidP="00EF4B82" w:rsidRDefault="00EF4B82" w14:paraId="05CCE260" w14:textId="77777777">
      <w:pPr>
        <w:pStyle w:val="Textocomentario"/>
      </w:pPr>
      <w:r>
        <w:rPr>
          <w:color w:val="00B050"/>
        </w:rPr>
        <w:t>Texto alternativo:</w:t>
      </w:r>
      <w:r>
        <w:t xml:space="preserve"> en la imagen se presenta la fotografía de las piezas que conforman el sistema de cierre en un pantalón: pieza delantera del pantalón, cremallera, aletilla y aletillón.</w:t>
      </w:r>
    </w:p>
  </w:comment>
  <w:comment w:initials="C" w:author="Carolina" w:date="2024-06-18T12:40:00Z" w:id="101">
    <w:p w:rsidR="00F73BAD" w:rsidP="00F73BAD" w:rsidRDefault="00F73BAD" w14:paraId="7A25F2E5" w14:textId="77777777">
      <w:pPr>
        <w:pStyle w:val="Textocomentario"/>
      </w:pPr>
      <w:r>
        <w:rPr>
          <w:rStyle w:val="Refdecomentario"/>
        </w:rPr>
        <w:annotationRef/>
      </w:r>
      <w:r>
        <w:rPr>
          <w:color w:val="00B050"/>
        </w:rPr>
        <w:t xml:space="preserve">Enumerar y nombrar figura: </w:t>
      </w:r>
      <w:r>
        <w:t>Figura 32.</w:t>
      </w:r>
    </w:p>
    <w:p w:rsidR="00F73BAD" w:rsidP="00F73BAD" w:rsidRDefault="00F73BAD" w14:paraId="1CE44057" w14:textId="77777777">
      <w:pPr>
        <w:pStyle w:val="Textocomentario"/>
      </w:pPr>
    </w:p>
    <w:p w:rsidR="00F73BAD" w:rsidP="00F73BAD" w:rsidRDefault="00F73BAD" w14:paraId="6326BA2C" w14:textId="77777777">
      <w:pPr>
        <w:pStyle w:val="Textocomentario"/>
      </w:pPr>
      <w:r>
        <w:rPr>
          <w:color w:val="00B050"/>
        </w:rPr>
        <w:t xml:space="preserve">Texto alternativo: </w:t>
      </w:r>
      <w:r>
        <w:t>la figura presenta tres imágenes que describen la disposición de la cremallera, la aletilla y el aletillón</w:t>
      </w:r>
    </w:p>
  </w:comment>
  <w:comment w:initials="C" w:author="Carolina" w:date="2024-06-18T12:41:00Z" w:id="102">
    <w:p w:rsidR="004D5D8B" w:rsidP="004D5D8B" w:rsidRDefault="004D5D8B" w14:paraId="612EEA4B" w14:textId="77777777">
      <w:pPr>
        <w:pStyle w:val="Textocomentario"/>
      </w:pPr>
      <w:r>
        <w:rPr>
          <w:rStyle w:val="Refdecomentario"/>
        </w:rPr>
        <w:annotationRef/>
      </w:r>
      <w:r>
        <w:rPr>
          <w:color w:val="00B050"/>
        </w:rPr>
        <w:t>Incluir texto</w:t>
      </w:r>
    </w:p>
  </w:comment>
  <w:comment w:initials="C" w:author="Carolina" w:date="2024-06-18T12:43:00Z" w:id="103">
    <w:p w:rsidR="004D5D8B" w:rsidP="004D5D8B" w:rsidRDefault="004D5D8B" w14:paraId="6498760C" w14:textId="77777777">
      <w:pPr>
        <w:pStyle w:val="Textocomentario"/>
      </w:pPr>
      <w:r>
        <w:rPr>
          <w:rStyle w:val="Refdecomentario"/>
        </w:rPr>
        <w:annotationRef/>
      </w:r>
      <w:r>
        <w:rPr>
          <w:color w:val="00B050"/>
        </w:rPr>
        <w:t>Eliminar texto</w:t>
      </w:r>
    </w:p>
  </w:comment>
  <w:comment w:initials="C" w:author="Carolina" w:date="2024-06-18T12:52:00Z" w:id="104">
    <w:p w:rsidR="007720EC" w:rsidP="007720EC" w:rsidRDefault="007720EC" w14:paraId="1E9F02D0" w14:textId="77777777">
      <w:pPr>
        <w:pStyle w:val="Textocomentario"/>
      </w:pPr>
      <w:r>
        <w:rPr>
          <w:rStyle w:val="Refdecomentario"/>
        </w:rPr>
        <w:annotationRef/>
      </w:r>
      <w:r>
        <w:rPr>
          <w:color w:val="00B050"/>
        </w:rPr>
        <w:t>Nombrar y enumerar figura:</w:t>
      </w:r>
      <w:r>
        <w:t xml:space="preserve"> Figura 33. Overol</w:t>
      </w:r>
    </w:p>
    <w:p w:rsidR="007720EC" w:rsidP="007720EC" w:rsidRDefault="007720EC" w14:paraId="553BA314" w14:textId="77777777">
      <w:pPr>
        <w:pStyle w:val="Textocomentario"/>
      </w:pPr>
    </w:p>
    <w:p w:rsidR="007720EC" w:rsidP="007720EC" w:rsidRDefault="007720EC" w14:paraId="3B295BE9" w14:textId="77777777">
      <w:pPr>
        <w:pStyle w:val="Textocomentario"/>
      </w:pPr>
      <w:r>
        <w:rPr>
          <w:color w:val="00B050"/>
        </w:rPr>
        <w:t>Texto alternativo:</w:t>
      </w:r>
      <w:r>
        <w:t xml:space="preserve"> fotografía de una niña luciendo un overol verde, se presentan ambos lados, delantero y posterior</w:t>
      </w:r>
    </w:p>
  </w:comment>
  <w:comment w:initials="A" w:author="Autor" w:id="105">
    <w:p w:rsidR="0009461D" w:rsidP="0009461D" w:rsidRDefault="0009461D" w14:paraId="268CCDCE" w14:textId="5AED8513">
      <w:pPr>
        <w:pStyle w:val="Textocomentario"/>
      </w:pPr>
      <w:r>
        <w:rPr>
          <w:rStyle w:val="Refdecomentario"/>
        </w:rPr>
        <w:annotationRef/>
      </w:r>
      <w:r>
        <w:rPr>
          <w:color w:val="FF0000"/>
        </w:rPr>
        <w:t xml:space="preserve">Cambiar texto resaltado por: </w:t>
      </w:r>
    </w:p>
    <w:p w:rsidR="0009461D" w:rsidP="0009461D" w:rsidRDefault="0009461D" w14:paraId="02C03101" w14:textId="77777777">
      <w:pPr>
        <w:pStyle w:val="Textocomentario"/>
      </w:pPr>
      <w:r>
        <w:t>Especialmente en prendas de este tipo, durante el desarrollo del patronaje acorde al diseño, la selección cuidadosa de los insumos es crucial. Elementos como botones, cierres, hebillas o broches no solo aseguran la prenda, sino que también facilitan su colocación. Esta elección influye significativamente en el planteamiento del patronaje.</w:t>
      </w:r>
    </w:p>
    <w:p w:rsidR="0009461D" w:rsidP="0009461D" w:rsidRDefault="0009461D" w14:paraId="2224ACB0" w14:textId="77777777">
      <w:pPr>
        <w:pStyle w:val="Textocomentario"/>
      </w:pPr>
    </w:p>
    <w:p w:rsidR="0009461D" w:rsidP="0009461D" w:rsidRDefault="0009461D" w14:paraId="74018DB0" w14:textId="77777777">
      <w:pPr>
        <w:pStyle w:val="Textocomentario"/>
      </w:pPr>
      <w:r>
        <w:t>En el proceso de elaboración de los patrones, se incorporarán elementos como la horcajadura, que proporciona la holgura necesaria al unir los básicos superiores e inferiores. Esta adición de espacio es funcional, es decir, es esencial para que la prenda se ajuste al cuerpo sin inconvenientes y cumpla su función adecuadamente.</w:t>
      </w:r>
    </w:p>
    <w:p w:rsidR="0009461D" w:rsidP="0009461D" w:rsidRDefault="0009461D" w14:paraId="7AA5A127" w14:textId="77777777">
      <w:pPr>
        <w:pStyle w:val="Textocomentario"/>
      </w:pPr>
    </w:p>
    <w:p w:rsidR="0009461D" w:rsidP="0009461D" w:rsidRDefault="0009461D" w14:paraId="7DAF5EE7" w14:textId="77777777">
      <w:pPr>
        <w:pStyle w:val="Textocomentario"/>
      </w:pPr>
      <w:r>
        <w:t>Es importante tener en cuenta que en el ámbito comercial se emplean diversos términos para describir los detalles y complementos de las prendas. Sin embargo, en este caso nos centraremos en aspectos funcionales sin entrar en especificaciones de nombres comerciales.</w:t>
      </w:r>
    </w:p>
  </w:comment>
  <w:comment w:initials="C" w:author="Carolina" w:date="2024-06-18T12:55:00Z" w:id="106">
    <w:p w:rsidR="007720EC" w:rsidP="007720EC" w:rsidRDefault="007720EC" w14:paraId="38E87EC1" w14:textId="77777777">
      <w:pPr>
        <w:pStyle w:val="Textocomentario"/>
      </w:pPr>
      <w:r>
        <w:rPr>
          <w:rStyle w:val="Refdecomentario"/>
        </w:rPr>
        <w:annotationRef/>
      </w:r>
      <w:r>
        <w:rPr>
          <w:color w:val="00B050"/>
        </w:rPr>
        <w:t>Incluir texto antes del video</w:t>
      </w:r>
    </w:p>
    <w:p w:rsidR="007720EC" w:rsidP="007720EC" w:rsidRDefault="007720EC" w14:paraId="4A538B47" w14:textId="77777777">
      <w:pPr>
        <w:pStyle w:val="Textocomentario"/>
      </w:pPr>
    </w:p>
    <w:p w:rsidR="007720EC" w:rsidP="007720EC" w:rsidRDefault="007720EC" w14:paraId="7B05A4E0" w14:textId="77777777">
      <w:pPr>
        <w:pStyle w:val="Textocomentario"/>
      </w:pPr>
      <w:r>
        <w:rPr>
          <w:color w:val="00B050"/>
        </w:rPr>
        <w:t xml:space="preserve">Link video </w:t>
      </w:r>
      <w:hyperlink w:history="1" r:id="rId14">
        <w:r w:rsidRPr="00041C73">
          <w:rPr>
            <w:rStyle w:val="Hipervnculo"/>
          </w:rPr>
          <w:t>https://youtu.be/Zawo0ddvcas</w:t>
        </w:r>
      </w:hyperlink>
    </w:p>
  </w:comment>
  <w:comment w:initials="C" w:author="Carolina" w:date="2024-06-18T12:55:00Z" w:id="107">
    <w:p w:rsidR="007720EC" w:rsidP="007720EC" w:rsidRDefault="007720EC" w14:paraId="16EAD4CD" w14:textId="77777777">
      <w:pPr>
        <w:pStyle w:val="Textocomentario"/>
      </w:pPr>
      <w:r>
        <w:rPr>
          <w:rStyle w:val="Refdecomentario"/>
        </w:rPr>
        <w:annotationRef/>
      </w:r>
      <w:r>
        <w:rPr>
          <w:color w:val="00B050"/>
        </w:rPr>
        <w:t>Eliminar texto</w:t>
      </w:r>
    </w:p>
  </w:comment>
  <w:comment w:initials="A" w:author="Autor" w:id="108">
    <w:p w:rsidR="0009461D" w:rsidP="0009461D" w:rsidRDefault="0009461D" w14:paraId="6763440D" w14:textId="77777777">
      <w:pPr>
        <w:pStyle w:val="Textocomentario"/>
      </w:pPr>
      <w:r>
        <w:rPr>
          <w:rStyle w:val="Refdecomentario"/>
        </w:rPr>
        <w:annotationRef/>
      </w:r>
      <w:r>
        <w:rPr>
          <w:color w:val="FF0000"/>
        </w:rPr>
        <w:t>Texto alternativo para imagen 1 apartado 1.10:</w:t>
      </w:r>
    </w:p>
    <w:p w:rsidR="0009461D" w:rsidP="0009461D" w:rsidRDefault="0009461D" w14:paraId="586A1FDD" w14:textId="77777777">
      <w:pPr>
        <w:pStyle w:val="Textocomentario"/>
      </w:pPr>
      <w:r>
        <w:rPr>
          <w:color w:val="0D0D0D"/>
          <w:highlight w:val="white"/>
        </w:rPr>
        <w:t>La imagen describe el dibujo técnico de un vestido sin mangas visto desde el frente y la espalda. El diseño incluye un cuello redondo y un corpiño ajustado que se ensancha hacia la falda con pliegues o paneles para darle vuelo. En la parte trasera, se observa una línea central que probablemente indica la posición de una cremallera o cierre. Este tipo de dibujo es típico en la industria de la moda para ilustrar la estructura y los detalles de una prenda antes de confeccionarla.</w:t>
      </w:r>
      <w:r>
        <w:t xml:space="preserve"> </w:t>
      </w:r>
    </w:p>
  </w:comment>
  <w:comment w:initials="C" w:author="Carolina" w:date="2024-06-18T12:58:00Z" w:id="109">
    <w:p w:rsidR="007720EC" w:rsidP="007720EC" w:rsidRDefault="007720EC" w14:paraId="66823412" w14:textId="77777777">
      <w:pPr>
        <w:pStyle w:val="Textocomentario"/>
      </w:pPr>
      <w:r>
        <w:rPr>
          <w:rStyle w:val="Refdecomentario"/>
        </w:rPr>
        <w:annotationRef/>
      </w:r>
      <w:r>
        <w:rPr>
          <w:color w:val="00B050"/>
        </w:rPr>
        <w:t>Nombrar y enumerar figura:</w:t>
      </w:r>
      <w:r>
        <w:t xml:space="preserve"> Figura 34. Vestido infantil</w:t>
      </w:r>
    </w:p>
  </w:comment>
  <w:comment w:initials="C" w:author="Carolina" w:date="2024-06-18T13:00:00Z" w:id="110">
    <w:p w:rsidR="007720EC" w:rsidP="007720EC" w:rsidRDefault="007720EC" w14:paraId="6C05E54B" w14:textId="77777777">
      <w:pPr>
        <w:pStyle w:val="Textocomentario"/>
      </w:pPr>
      <w:r>
        <w:rPr>
          <w:rStyle w:val="Refdecomentario"/>
        </w:rPr>
        <w:annotationRef/>
      </w:r>
      <w:r>
        <w:rPr>
          <w:color w:val="00B050"/>
        </w:rPr>
        <w:t>Incluir texto</w:t>
      </w:r>
    </w:p>
    <w:p w:rsidR="007720EC" w:rsidP="007720EC" w:rsidRDefault="007720EC" w14:paraId="393A617D" w14:textId="77777777">
      <w:pPr>
        <w:pStyle w:val="Textocomentario"/>
      </w:pPr>
    </w:p>
    <w:p w:rsidR="007720EC" w:rsidP="007720EC" w:rsidRDefault="007720EC" w14:paraId="0BEB2264" w14:textId="77777777">
      <w:pPr>
        <w:pStyle w:val="Textocomentario"/>
      </w:pPr>
      <w:r>
        <w:rPr>
          <w:color w:val="00B050"/>
        </w:rPr>
        <w:t xml:space="preserve">Link del video </w:t>
      </w:r>
      <w:hyperlink w:history="1" r:id="rId15">
        <w:r w:rsidRPr="00EE26B8">
          <w:rPr>
            <w:rStyle w:val="Hipervnculo"/>
          </w:rPr>
          <w:t>https://youtu.be/JnFLa4-gUa4</w:t>
        </w:r>
      </w:hyperlink>
    </w:p>
  </w:comment>
  <w:comment w:initials="A" w:author="Autor" w:id="111">
    <w:p w:rsidR="00967183" w:rsidRDefault="00967183" w14:paraId="020EA0ED" w14:textId="107F9710">
      <w:pPr>
        <w:pStyle w:val="Textocomentario"/>
      </w:pPr>
      <w:r>
        <w:rPr>
          <w:rStyle w:val="Refdecomentario"/>
        </w:rPr>
        <w:annotationRef/>
      </w:r>
      <w:r w:rsidRPr="00967183">
        <w:rPr>
          <w:color w:val="FF0000"/>
        </w:rPr>
        <w:t>Cambiar texto resaltado por:</w:t>
      </w:r>
    </w:p>
    <w:p w:rsidR="00967183" w:rsidP="00967183" w:rsidRDefault="00967183" w14:paraId="35E5B65B" w14:textId="77777777">
      <w:pPr>
        <w:pStyle w:val="Textocomentario"/>
      </w:pPr>
      <w:r>
        <w:t>Para elaborar los planos del manual de patronaje del SENA, es fundamental comenzar desde los fundamentos establecidos en los componentes previos. Este enfoque permite internalizar el análisis del manual, siguiendo la metodología del SENA. A lo largo del proceso, se encontrará con guías y ejemplos que detallan la implementación de cada paso del patronaje.</w:t>
      </w:r>
    </w:p>
    <w:p w:rsidR="00967183" w:rsidP="00967183" w:rsidRDefault="00967183" w14:paraId="48918A30" w14:textId="77777777">
      <w:pPr>
        <w:pStyle w:val="Textocomentario"/>
      </w:pPr>
    </w:p>
    <w:p w:rsidR="00967183" w:rsidP="00967183" w:rsidRDefault="00967183" w14:paraId="126F3812" w14:textId="77777777">
      <w:pPr>
        <w:pStyle w:val="Textocomentario"/>
      </w:pPr>
      <w:r>
        <w:t>En la página 66 del manual, se presenta un plano de referencia para el trazo de una camisa clásica. Este plano incluye elementos como desahogos, sistemas de cierre y complementos (como almillas, prenses y bolsillos de parche). Es importante entender que este plano sirve únicamente como una guía o referencia sobre cómo implementar la base. No proporciona especificaciones ni estándares para el trazado de una camisa en particular.</w:t>
      </w:r>
    </w:p>
    <w:p w:rsidR="00967183" w:rsidP="00967183" w:rsidRDefault="00967183" w14:paraId="4FC6BBD7" w14:textId="77777777">
      <w:pPr>
        <w:pStyle w:val="Textocomentario"/>
      </w:pPr>
    </w:p>
    <w:p w:rsidR="00967183" w:rsidP="00967183" w:rsidRDefault="00967183" w14:paraId="6FD5702F" w14:textId="162114E1">
      <w:pPr>
        <w:pStyle w:val="Textocomentario"/>
      </w:pPr>
      <w:r>
        <w:t>Es esencial tener en cuenta que cada prenda, diseño, referencia, dibujo plano, ficha técnica o imagen cuenta con referencias específicas. Estas referencias están alineadas con los conceptos de diseño y los requisitos necesarios para la producción.</w:t>
      </w:r>
    </w:p>
  </w:comment>
  <w:comment w:initials="A" w:author="Autor" w:id="112">
    <w:p w:rsidR="007D6D1A" w:rsidP="007D6D1A" w:rsidRDefault="00BC34E6" w14:paraId="09D2EDD9" w14:textId="77777777">
      <w:pPr>
        <w:pStyle w:val="Textocomentario"/>
      </w:pPr>
      <w:r>
        <w:rPr>
          <w:rStyle w:val="Refdecomentario"/>
        </w:rPr>
        <w:annotationRef/>
      </w:r>
      <w:r w:rsidR="007D6D1A">
        <w:rPr>
          <w:color w:val="FF0000"/>
        </w:rPr>
        <w:t>Texto alternativo imagen 1:</w:t>
      </w:r>
      <w:r w:rsidR="007D6D1A">
        <w:t xml:space="preserve"> </w:t>
      </w:r>
      <w:r w:rsidR="007D6D1A">
        <w:rPr>
          <w:color w:val="0D0D0D"/>
          <w:highlight w:val="white"/>
        </w:rPr>
        <w:t>La imagen muestra un patrón técnico de costura para la primera etapa ("Paso 1") en la creación de una "CAMISA CLÁSICA". Se detallan las partes frontales de la camisa con indicaciones para la colocación de elementos como la caja del ojal, el borde de entretela, y medidas específicas en centímetros. También se ilustra la sección del canesú trasero, así como el diseño de un bolsillo, y se observan líneas de referencia y puntos de alineación que son críticos en el proceso de ensamblaje de una prenda de este tipo. Las anotaciones y las líneas de corte son esenciales para quien esté siguiendo el patrón y precise cortar y coser la tela de manera precisa.</w:t>
      </w:r>
      <w:r w:rsidR="007D6D1A">
        <w:t xml:space="preserve"> </w:t>
      </w:r>
    </w:p>
  </w:comment>
  <w:comment w:initials="C" w:author="Carolina" w:date="2024-06-18T15:16:00Z" w:id="113">
    <w:p w:rsidR="007D6D1A" w:rsidP="007D6D1A" w:rsidRDefault="00FF4015" w14:paraId="3B7508CE" w14:textId="77777777">
      <w:pPr>
        <w:pStyle w:val="Textocomentario"/>
      </w:pPr>
      <w:r>
        <w:rPr>
          <w:rStyle w:val="Refdecomentario"/>
        </w:rPr>
        <w:annotationRef/>
      </w:r>
      <w:r w:rsidR="007D6D1A">
        <w:rPr>
          <w:color w:val="00B050"/>
        </w:rPr>
        <w:t xml:space="preserve">Enumerar y nombrar figura: </w:t>
      </w:r>
      <w:r w:rsidR="007D6D1A">
        <w:t>Figura 35. Camisa Clásica</w:t>
      </w:r>
    </w:p>
    <w:p w:rsidR="007D6D1A" w:rsidP="007D6D1A" w:rsidRDefault="007D6D1A" w14:paraId="13DF8B40" w14:textId="77777777">
      <w:pPr>
        <w:pStyle w:val="Textocomentario"/>
      </w:pPr>
    </w:p>
    <w:p w:rsidR="007D6D1A" w:rsidP="007D6D1A" w:rsidRDefault="007D6D1A" w14:paraId="5331ABC2" w14:textId="77777777">
      <w:pPr>
        <w:pStyle w:val="Textocomentario"/>
      </w:pPr>
      <w:r>
        <w:rPr>
          <w:color w:val="00B050"/>
        </w:rPr>
        <w:t xml:space="preserve">Eliminar encabezado de la imagen, </w:t>
      </w:r>
      <w:r>
        <w:t>señalado con recuadro rojo</w:t>
      </w:r>
    </w:p>
  </w:comment>
  <w:comment w:initials="C" w:author="Carolina" w:date="2024-06-18T16:43:00Z" w:id="114">
    <w:p w:rsidR="007D6D1A" w:rsidP="007D6D1A" w:rsidRDefault="007D6D1A" w14:paraId="36CB6BD0" w14:textId="77777777">
      <w:pPr>
        <w:pStyle w:val="Textocomentario"/>
      </w:pPr>
      <w:r>
        <w:rPr>
          <w:rStyle w:val="Refdecomentario"/>
        </w:rPr>
        <w:annotationRef/>
      </w:r>
      <w:r>
        <w:rPr>
          <w:color w:val="00B050"/>
        </w:rPr>
        <w:t>Incluir texto</w:t>
      </w:r>
    </w:p>
    <w:p w:rsidR="007D6D1A" w:rsidP="007D6D1A" w:rsidRDefault="007D6D1A" w14:paraId="34F3E97F" w14:textId="77777777">
      <w:pPr>
        <w:pStyle w:val="Textocomentario"/>
      </w:pPr>
    </w:p>
    <w:p w:rsidR="007D6D1A" w:rsidP="007D6D1A" w:rsidRDefault="007D6D1A" w14:paraId="644B25CE" w14:textId="77777777">
      <w:pPr>
        <w:pStyle w:val="Textocomentario"/>
      </w:pPr>
      <w:r>
        <w:rPr>
          <w:color w:val="00B050"/>
        </w:rPr>
        <w:t xml:space="preserve">Enlace video: </w:t>
      </w:r>
      <w:hyperlink w:history="1" r:id="rId16">
        <w:r w:rsidRPr="00D40598">
          <w:rPr>
            <w:rStyle w:val="Hipervnculo"/>
          </w:rPr>
          <w:t>https://youtu.be/PKd_D-0U968</w:t>
        </w:r>
      </w:hyperlink>
    </w:p>
  </w:comment>
  <w:comment w:initials="A" w:author="Autor" w:id="115">
    <w:p w:rsidR="00BC34E6" w:rsidP="00BC34E6" w:rsidRDefault="00BC34E6" w14:paraId="0CFD519B" w14:textId="2F800D50">
      <w:pPr>
        <w:pStyle w:val="Textocomentario"/>
      </w:pPr>
      <w:r>
        <w:rPr>
          <w:rStyle w:val="Refdecomentario"/>
        </w:rPr>
        <w:annotationRef/>
      </w:r>
      <w:r>
        <w:t>T</w:t>
      </w:r>
      <w:r>
        <w:rPr>
          <w:color w:val="FF0000"/>
        </w:rPr>
        <w:t>exto alternativo:</w:t>
      </w:r>
      <w:r>
        <w:t xml:space="preserve"> </w:t>
      </w:r>
      <w:r>
        <w:rPr>
          <w:color w:val="0D0D0D"/>
          <w:highlight w:val="white"/>
        </w:rPr>
        <w:t>La imagen exhibe un diagrama de patrón para la confección del primer paso ("Paso 1") de una "CAMISA SLIM FIT". Presenta las piezas del patrón de la camisa que parecen incluir la parte delantera y trasera, junto con detalles como la pieza del cuello y la tapa para los botones. Las medidas y las líneas de corte están detalladas, indicando las dimensiones y áreas de costura. El término "Nesga - Centrado" sugiere la inclusión de una pieza de tela en forma de cuña, utilizada para ajustar el calce de la prenda. Este tipo de patrón está diseñado para crear una camisa con un ajuste más ceñido al cuerpo, característico del estilo slim fit.</w:t>
      </w:r>
      <w:r>
        <w:t xml:space="preserve"> </w:t>
      </w:r>
    </w:p>
  </w:comment>
  <w:comment w:initials="C" w:author="Carolina" w:date="2024-06-18T16:40:00Z" w:id="116">
    <w:p w:rsidR="00EB7ED8" w:rsidP="00EB7ED8" w:rsidRDefault="007D6D1A" w14:paraId="76847C0E" w14:textId="77777777">
      <w:pPr>
        <w:pStyle w:val="Textocomentario"/>
      </w:pPr>
      <w:r>
        <w:rPr>
          <w:rStyle w:val="Refdecomentario"/>
        </w:rPr>
        <w:annotationRef/>
      </w:r>
      <w:r w:rsidR="00EB7ED8">
        <w:rPr>
          <w:color w:val="00B050"/>
        </w:rPr>
        <w:t>Nombrar y enumerar figura:</w:t>
      </w:r>
      <w:r w:rsidR="00EB7ED8">
        <w:t xml:space="preserve"> Figura 36. Camisa </w:t>
      </w:r>
      <w:r w:rsidR="00EB7ED8">
        <w:rPr>
          <w:i/>
          <w:iCs/>
        </w:rPr>
        <w:t>slim fit</w:t>
      </w:r>
    </w:p>
    <w:p w:rsidR="00EB7ED8" w:rsidP="00EB7ED8" w:rsidRDefault="00EB7ED8" w14:paraId="53982EBA" w14:textId="77777777">
      <w:pPr>
        <w:pStyle w:val="Textocomentario"/>
      </w:pPr>
    </w:p>
    <w:p w:rsidR="00EB7ED8" w:rsidP="00EB7ED8" w:rsidRDefault="00EB7ED8" w14:paraId="1237725C" w14:textId="77777777">
      <w:pPr>
        <w:pStyle w:val="Textocomentario"/>
      </w:pPr>
      <w:r>
        <w:rPr>
          <w:color w:val="00B050"/>
        </w:rPr>
        <w:t>Eliminar encabezado de la imagen señalado con rojo</w:t>
      </w:r>
    </w:p>
  </w:comment>
  <w:comment w:initials="C" w:author="Carolina" w:date="2024-06-18T17:23:00Z" w:id="117">
    <w:p w:rsidR="00481683" w:rsidP="00481683" w:rsidRDefault="00EB7ED8" w14:paraId="1C890284" w14:textId="77777777">
      <w:pPr>
        <w:pStyle w:val="Textocomentario"/>
      </w:pPr>
      <w:r>
        <w:rPr>
          <w:rStyle w:val="Refdecomentario"/>
        </w:rPr>
        <w:annotationRef/>
      </w:r>
      <w:r w:rsidR="00481683">
        <w:rPr>
          <w:color w:val="00B050"/>
        </w:rPr>
        <w:t>Incluir texto</w:t>
      </w:r>
    </w:p>
    <w:p w:rsidR="00481683" w:rsidP="00481683" w:rsidRDefault="00481683" w14:paraId="4F323235" w14:textId="77777777">
      <w:pPr>
        <w:pStyle w:val="Textocomentario"/>
      </w:pPr>
    </w:p>
    <w:p w:rsidR="00481683" w:rsidP="00481683" w:rsidRDefault="00481683" w14:paraId="13C0E64F" w14:textId="77777777">
      <w:pPr>
        <w:pStyle w:val="Textocomentario"/>
      </w:pPr>
      <w:r>
        <w:rPr>
          <w:color w:val="00B050"/>
        </w:rPr>
        <w:t xml:space="preserve">Link video: </w:t>
      </w:r>
      <w:hyperlink w:history="1" r:id="rId17">
        <w:r w:rsidRPr="007A6A0B">
          <w:rPr>
            <w:rStyle w:val="Hipervnculo"/>
          </w:rPr>
          <w:t>https://youtu.be/3RWdObxnOYY</w:t>
        </w:r>
      </w:hyperlink>
    </w:p>
  </w:comment>
  <w:comment w:initials="C" w:author="Carolina" w:date="2024-06-18T17:36:00Z" w:id="118">
    <w:p w:rsidR="00513C25" w:rsidP="00513C25" w:rsidRDefault="00513C25" w14:paraId="21D4BBFA" w14:textId="77777777">
      <w:pPr>
        <w:pStyle w:val="Textocomentario"/>
      </w:pPr>
      <w:r>
        <w:rPr>
          <w:rStyle w:val="Refdecomentario"/>
        </w:rPr>
        <w:annotationRef/>
      </w:r>
      <w:r>
        <w:rPr>
          <w:color w:val="00B050"/>
        </w:rPr>
        <w:t>Eliminar imágenes, eliminar recurso didáctico</w:t>
      </w:r>
    </w:p>
  </w:comment>
  <w:comment w:initials="C" w:author="Carolina" w:date="2024-06-18T18:08:00Z" w:id="119">
    <w:p w:rsidR="0068085F" w:rsidP="0068085F" w:rsidRDefault="0068085F" w14:paraId="4A195622" w14:textId="77777777">
      <w:pPr>
        <w:pStyle w:val="Textocomentario"/>
      </w:pPr>
      <w:r>
        <w:rPr>
          <w:rStyle w:val="Refdecomentario"/>
        </w:rPr>
        <w:annotationRef/>
      </w:r>
      <w:r>
        <w:rPr>
          <w:color w:val="00B050"/>
        </w:rPr>
        <w:t xml:space="preserve">Revisar </w:t>
      </w:r>
      <w:r>
        <w:rPr>
          <w:i/>
          <w:iCs/>
          <w:color w:val="00B050"/>
        </w:rPr>
        <w:t>slim fit</w:t>
      </w:r>
      <w:r>
        <w:rPr>
          <w:color w:val="00B050"/>
        </w:rPr>
        <w:t xml:space="preserve"> (subrayados en amarillo) todos deben ir en cursiva</w:t>
      </w:r>
    </w:p>
  </w:comment>
  <w:comment w:initials="C" w:author="Carolina" w:date="2024-06-18T17:59:00Z" w:id="120">
    <w:p w:rsidR="00054D7B" w:rsidP="00054D7B" w:rsidRDefault="00054D7B" w14:paraId="1CFBFF25" w14:textId="0AB76A47">
      <w:pPr>
        <w:pStyle w:val="Textocomentario"/>
      </w:pPr>
      <w:r>
        <w:rPr>
          <w:rStyle w:val="Refdecomentario"/>
        </w:rPr>
        <w:annotationRef/>
      </w:r>
      <w:r>
        <w:rPr>
          <w:color w:val="00B050"/>
        </w:rPr>
        <w:t>Eliminar recuadro</w:t>
      </w:r>
    </w:p>
  </w:comment>
  <w:comment w:initials="A" w:author="Autor" w:id="121">
    <w:p w:rsidR="00BF021D" w:rsidRDefault="00BF021D" w14:paraId="3F3B11D3" w14:textId="48FCB607">
      <w:pPr>
        <w:pStyle w:val="Textocomentario"/>
      </w:pPr>
      <w:r>
        <w:rPr>
          <w:rStyle w:val="Refdecomentario"/>
        </w:rPr>
        <w:annotationRef/>
      </w:r>
      <w:r>
        <w:t xml:space="preserve">Incluir texto en: </w:t>
      </w:r>
    </w:p>
    <w:p w:rsidR="00BF021D" w:rsidRDefault="00BF021D" w14:paraId="0629ABBF" w14:textId="13F9D0E9">
      <w:pPr>
        <w:pStyle w:val="Textocomentario"/>
      </w:pPr>
      <w:r>
        <w:rPr>
          <w:noProof/>
        </w:rPr>
        <w:drawing>
          <wp:inline distT="0" distB="0" distL="0" distR="0" wp14:anchorId="71D0486B" wp14:editId="1E2C60FB">
            <wp:extent cx="3048748" cy="1204274"/>
            <wp:effectExtent l="0" t="0" r="0" b="254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18"/>
                    <a:stretch>
                      <a:fillRect/>
                    </a:stretch>
                  </pic:blipFill>
                  <pic:spPr>
                    <a:xfrm>
                      <a:off x="0" y="0"/>
                      <a:ext cx="3072052" cy="1213479"/>
                    </a:xfrm>
                    <a:prstGeom prst="rect">
                      <a:avLst/>
                    </a:prstGeom>
                  </pic:spPr>
                </pic:pic>
              </a:graphicData>
            </a:graphic>
          </wp:inline>
        </w:drawing>
      </w:r>
    </w:p>
    <w:p w:rsidR="00BF021D" w:rsidRDefault="00BF021D" w14:paraId="2A32EE12" w14:textId="5827B3CD">
      <w:pPr>
        <w:pStyle w:val="Textocomentario"/>
      </w:pPr>
    </w:p>
  </w:comment>
  <w:comment w:initials="C" w:author="Carolina" w:date="2024-06-18T19:43:00Z" w:id="122">
    <w:p w:rsidR="00B11895" w:rsidP="00B11895" w:rsidRDefault="00B11895" w14:paraId="5035F0EA" w14:textId="77777777">
      <w:pPr>
        <w:pStyle w:val="Textocomentario"/>
      </w:pPr>
      <w:r>
        <w:rPr>
          <w:rStyle w:val="Refdecomentario"/>
        </w:rPr>
        <w:annotationRef/>
      </w:r>
      <w:r>
        <w:rPr>
          <w:color w:val="00B050"/>
        </w:rPr>
        <w:t>Colocar como imagen decorativa</w:t>
      </w:r>
    </w:p>
  </w:comment>
  <w:comment w:initials="C" w:author="Carolina" w:date="2024-06-18T20:05:00Z" w:id="123">
    <w:p w:rsidR="007B3F1C" w:rsidP="007B3F1C" w:rsidRDefault="007B3F1C" w14:paraId="35B0FD24" w14:textId="77777777">
      <w:pPr>
        <w:pStyle w:val="Textocomentario"/>
      </w:pPr>
      <w:r>
        <w:rPr>
          <w:rStyle w:val="Refdecomentario"/>
        </w:rPr>
        <w:annotationRef/>
      </w:r>
      <w:r>
        <w:rPr>
          <w:color w:val="00B050"/>
        </w:rPr>
        <w:t>Incluir texto</w:t>
      </w:r>
    </w:p>
    <w:p w:rsidR="007B3F1C" w:rsidP="007B3F1C" w:rsidRDefault="007B3F1C" w14:paraId="61EC1D47" w14:textId="77777777">
      <w:pPr>
        <w:pStyle w:val="Textocomentario"/>
      </w:pPr>
    </w:p>
    <w:p w:rsidR="007B3F1C" w:rsidP="007B3F1C" w:rsidRDefault="007B3F1C" w14:paraId="79013B16" w14:textId="77777777">
      <w:pPr>
        <w:pStyle w:val="Textocomentario"/>
      </w:pPr>
      <w:r>
        <w:rPr>
          <w:color w:val="00B050"/>
        </w:rPr>
        <w:t xml:space="preserve">Link video: </w:t>
      </w:r>
      <w:r>
        <w:rPr>
          <w:i/>
          <w:iCs/>
          <w:color w:val="595959"/>
        </w:rPr>
        <w:t>https://youtu.be/CxwJTRQh-aY</w:t>
      </w:r>
    </w:p>
  </w:comment>
  <w:comment w:initials="C" w:author="Carolina" w:date="2024-06-19T10:17:00Z" w:id="124">
    <w:p w:rsidR="00EA294A" w:rsidP="00EA294A" w:rsidRDefault="00EA294A" w14:paraId="4CB00D8E" w14:textId="77777777">
      <w:pPr>
        <w:pStyle w:val="Textocomentario"/>
      </w:pPr>
      <w:r>
        <w:rPr>
          <w:rStyle w:val="Refdecomentario"/>
        </w:rPr>
        <w:annotationRef/>
      </w:r>
      <w:r>
        <w:rPr>
          <w:color w:val="00B050"/>
        </w:rPr>
        <w:t xml:space="preserve">Corregir titulo: </w:t>
      </w:r>
      <w:r>
        <w:t>2.3 Trazo de pantalón clasico masculino</w:t>
      </w:r>
    </w:p>
    <w:p w:rsidR="00EA294A" w:rsidP="00EA294A" w:rsidRDefault="00EA294A" w14:paraId="1904D08A" w14:textId="77777777">
      <w:pPr>
        <w:pStyle w:val="Textocomentario"/>
      </w:pPr>
    </w:p>
    <w:p w:rsidR="00EA294A" w:rsidP="00EA294A" w:rsidRDefault="00EA294A" w14:paraId="4921932E" w14:textId="77777777">
      <w:pPr>
        <w:pStyle w:val="Textocomentario"/>
      </w:pPr>
      <w:r>
        <w:rPr>
          <w:color w:val="00B050"/>
        </w:rPr>
        <w:t>Corregir también en la tabla de contenido</w:t>
      </w:r>
    </w:p>
  </w:comment>
  <w:comment w:initials="C" w:author="Carolina" w:date="2024-06-19T10:23:00Z" w:id="125">
    <w:p w:rsidR="00EA294A" w:rsidP="00EA294A" w:rsidRDefault="00EA294A" w14:paraId="525D6FFA" w14:textId="77777777">
      <w:pPr>
        <w:pStyle w:val="Textocomentario"/>
      </w:pPr>
      <w:r>
        <w:rPr>
          <w:rStyle w:val="Refdecomentario"/>
        </w:rPr>
        <w:annotationRef/>
      </w:r>
      <w:r>
        <w:rPr>
          <w:color w:val="00B050"/>
        </w:rPr>
        <w:t>Agregar una coma (,)</w:t>
      </w:r>
    </w:p>
  </w:comment>
  <w:comment w:initials="C" w:author="Carolina" w:date="2024-06-18T20:35:00Z" w:id="126">
    <w:p w:rsidR="00EA294A" w:rsidP="00EA294A" w:rsidRDefault="00685C27" w14:paraId="7C8E723A" w14:textId="77777777">
      <w:pPr>
        <w:pStyle w:val="Textocomentario"/>
      </w:pPr>
      <w:r>
        <w:rPr>
          <w:rStyle w:val="Refdecomentario"/>
        </w:rPr>
        <w:annotationRef/>
      </w:r>
      <w:r w:rsidR="00EA294A">
        <w:rPr>
          <w:color w:val="00B050"/>
        </w:rPr>
        <w:t>Eliminar encabezado de la imagen</w:t>
      </w:r>
    </w:p>
    <w:p w:rsidR="00EA294A" w:rsidP="00EA294A" w:rsidRDefault="00EA294A" w14:paraId="7FC118A6" w14:textId="77777777">
      <w:pPr>
        <w:pStyle w:val="Textocomentario"/>
      </w:pPr>
    </w:p>
    <w:p w:rsidR="00EA294A" w:rsidP="00EA294A" w:rsidRDefault="00EA294A" w14:paraId="2DDB82A1" w14:textId="77777777">
      <w:pPr>
        <w:pStyle w:val="Textocomentario"/>
      </w:pPr>
      <w:r>
        <w:rPr>
          <w:color w:val="00B050"/>
        </w:rPr>
        <w:t xml:space="preserve">Nombrar y enumerar figura: </w:t>
      </w:r>
      <w:r>
        <w:t>Figura 37. Pantalón clásico</w:t>
      </w:r>
    </w:p>
    <w:p w:rsidR="00EA294A" w:rsidP="00EA294A" w:rsidRDefault="00EA294A" w14:paraId="592F2ABC" w14:textId="77777777">
      <w:pPr>
        <w:pStyle w:val="Textocomentario"/>
      </w:pPr>
    </w:p>
    <w:p w:rsidR="00EA294A" w:rsidP="00EA294A" w:rsidRDefault="00EA294A" w14:paraId="13DDD838" w14:textId="77777777">
      <w:pPr>
        <w:pStyle w:val="Textocomentario"/>
      </w:pPr>
      <w:r>
        <w:rPr>
          <w:color w:val="00B050"/>
        </w:rPr>
        <w:t>Texto alternativo:</w:t>
      </w:r>
      <w:r>
        <w:t xml:space="preserve"> la figura presenta trazos para pantalón clásico, donde se señalan la línea de la cadera, el largo total del tiro, largo total del pantalón, entre otras.</w:t>
      </w:r>
    </w:p>
  </w:comment>
  <w:comment w:initials="C" w:author="Carolina" w:date="2024-06-18T20:37:00Z" w:id="127">
    <w:p w:rsidR="00685C27" w:rsidP="00685C27" w:rsidRDefault="00685C27" w14:paraId="53E63948" w14:textId="40FDB4D3">
      <w:pPr>
        <w:pStyle w:val="Textocomentario"/>
      </w:pPr>
      <w:r>
        <w:rPr>
          <w:rStyle w:val="Refdecomentario"/>
        </w:rPr>
        <w:annotationRef/>
      </w:r>
      <w:r>
        <w:rPr>
          <w:color w:val="00B050"/>
        </w:rPr>
        <w:t>Incluir texto</w:t>
      </w:r>
    </w:p>
    <w:p w:rsidR="00685C27" w:rsidP="00685C27" w:rsidRDefault="00685C27" w14:paraId="42306296" w14:textId="77777777">
      <w:pPr>
        <w:pStyle w:val="Textocomentario"/>
      </w:pPr>
    </w:p>
    <w:p w:rsidR="00685C27" w:rsidP="00685C27" w:rsidRDefault="00685C27" w14:paraId="27E149A1" w14:textId="77777777">
      <w:pPr>
        <w:pStyle w:val="Textocomentario"/>
      </w:pPr>
      <w:r>
        <w:rPr>
          <w:color w:val="00B050"/>
        </w:rPr>
        <w:t xml:space="preserve">Link video: </w:t>
      </w:r>
      <w:hyperlink w:history="1" r:id="rId19">
        <w:r w:rsidRPr="00B36E20">
          <w:rPr>
            <w:rStyle w:val="Hipervnculo"/>
          </w:rPr>
          <w:t>https://youtu.be/4FG5qSekuLc</w:t>
        </w:r>
      </w:hyperlink>
    </w:p>
  </w:comment>
  <w:comment w:initials="C" w:author="Carolina" w:date="2024-06-19T10:25:00Z" w:id="128">
    <w:p w:rsidR="00EA294A" w:rsidP="00EA294A" w:rsidRDefault="00EA294A" w14:paraId="7BAEFED0" w14:textId="77777777">
      <w:pPr>
        <w:pStyle w:val="Textocomentario"/>
      </w:pPr>
      <w:r>
        <w:rPr>
          <w:rStyle w:val="Refdecomentario"/>
        </w:rPr>
        <w:annotationRef/>
      </w:r>
      <w:r>
        <w:rPr>
          <w:color w:val="00B050"/>
        </w:rPr>
        <w:t>Incluir una coma (,)</w:t>
      </w:r>
    </w:p>
  </w:comment>
  <w:comment w:initials="C" w:author="Carolina" w:date="2024-06-18T20:42:00Z" w:id="129">
    <w:p w:rsidR="003C7CE7" w:rsidP="003C7CE7" w:rsidRDefault="003C7CE7" w14:paraId="73B55036" w14:textId="0B0CC022">
      <w:pPr>
        <w:pStyle w:val="Textocomentario"/>
      </w:pPr>
      <w:r>
        <w:rPr>
          <w:rStyle w:val="Refdecomentario"/>
        </w:rPr>
        <w:annotationRef/>
      </w:r>
      <w:r>
        <w:rPr>
          <w:color w:val="00B050"/>
        </w:rPr>
        <w:t>Verificar palabra</w:t>
      </w:r>
      <w:r>
        <w:t>… en el cf web tiene un #</w:t>
      </w:r>
    </w:p>
  </w:comment>
  <w:comment w:initials="C" w:author="Carolina" w:date="2024-06-19T10:07:00Z" w:id="130">
    <w:p w:rsidR="001A6E71" w:rsidP="001A6E71" w:rsidRDefault="001A6E71" w14:paraId="4904AF09" w14:textId="77777777">
      <w:pPr>
        <w:pStyle w:val="Textocomentario"/>
      </w:pPr>
      <w:r>
        <w:rPr>
          <w:rStyle w:val="Refdecomentario"/>
        </w:rPr>
        <w:annotationRef/>
      </w:r>
      <w:r>
        <w:rPr>
          <w:color w:val="00B050"/>
        </w:rPr>
        <w:t>Eliminar encabezado de la imagen</w:t>
      </w:r>
    </w:p>
    <w:p w:rsidR="001A6E71" w:rsidP="001A6E71" w:rsidRDefault="001A6E71" w14:paraId="53BBD3BF" w14:textId="77777777">
      <w:pPr>
        <w:pStyle w:val="Textocomentario"/>
      </w:pPr>
    </w:p>
    <w:p w:rsidR="001A6E71" w:rsidP="001A6E71" w:rsidRDefault="001A6E71" w14:paraId="67B725C5" w14:textId="77777777">
      <w:pPr>
        <w:pStyle w:val="Textocomentario"/>
      </w:pPr>
      <w:r>
        <w:rPr>
          <w:color w:val="00B050"/>
        </w:rPr>
        <w:t>Enumerar y nombrar figura:</w:t>
      </w:r>
      <w:r>
        <w:t xml:space="preserve"> Figura 38. Pantalón tipo</w:t>
      </w:r>
      <w:r>
        <w:rPr>
          <w:i/>
          <w:iCs/>
        </w:rPr>
        <w:t xml:space="preserve"> jean- </w:t>
      </w:r>
      <w:r>
        <w:t xml:space="preserve">silueta </w:t>
      </w:r>
      <w:r>
        <w:rPr>
          <w:i/>
          <w:iCs/>
        </w:rPr>
        <w:t>slim fit</w:t>
      </w:r>
    </w:p>
    <w:p w:rsidR="001A6E71" w:rsidP="001A6E71" w:rsidRDefault="001A6E71" w14:paraId="7830D92B" w14:textId="77777777">
      <w:pPr>
        <w:pStyle w:val="Textocomentario"/>
      </w:pPr>
    </w:p>
    <w:p w:rsidR="001A6E71" w:rsidP="001A6E71" w:rsidRDefault="001A6E71" w14:paraId="45C503C9" w14:textId="77777777">
      <w:pPr>
        <w:pStyle w:val="Textocomentario"/>
      </w:pPr>
      <w:r>
        <w:rPr>
          <w:color w:val="00B050"/>
        </w:rPr>
        <w:t>Texto alternativo:</w:t>
      </w:r>
      <w:r>
        <w:t xml:space="preserve"> la imagen presenta el trazo de un pantalón ajustado donde se detallan la pretina, el sistema de cierre, los bolsillos y algunas medidas como cintura, largo del tiro y largo del pantalón.</w:t>
      </w:r>
    </w:p>
  </w:comment>
  <w:comment w:initials="C" w:author="Carolina" w:date="2024-06-19T12:55:00Z" w:id="131">
    <w:p w:rsidR="00BA519D" w:rsidP="00BA519D" w:rsidRDefault="00BA519D" w14:paraId="7366FAFD" w14:textId="77777777">
      <w:pPr>
        <w:pStyle w:val="Textocomentario"/>
      </w:pPr>
      <w:r>
        <w:rPr>
          <w:rStyle w:val="Refdecomentario"/>
        </w:rPr>
        <w:annotationRef/>
      </w:r>
      <w:r>
        <w:rPr>
          <w:color w:val="00B050"/>
        </w:rPr>
        <w:t>Incluir texto</w:t>
      </w:r>
    </w:p>
    <w:p w:rsidR="00BA519D" w:rsidP="00BA519D" w:rsidRDefault="00BA519D" w14:paraId="50B7B717" w14:textId="77777777">
      <w:pPr>
        <w:pStyle w:val="Textocomentario"/>
      </w:pPr>
    </w:p>
    <w:p w:rsidR="00BA519D" w:rsidP="00BA519D" w:rsidRDefault="00BA519D" w14:paraId="3F0E65AE" w14:textId="77777777">
      <w:pPr>
        <w:pStyle w:val="Textocomentario"/>
      </w:pPr>
      <w:r>
        <w:rPr>
          <w:color w:val="00B050"/>
        </w:rPr>
        <w:t>Link video:</w:t>
      </w:r>
      <w:r>
        <w:t xml:space="preserve"> https://youtu.be/RE-fVkNZIOo</w:t>
      </w:r>
    </w:p>
  </w:comment>
  <w:comment w:initials="C" w:author="Carolina" w:date="2024-06-19T13:03:00Z" w:id="132">
    <w:p w:rsidR="009B0166" w:rsidP="009B0166" w:rsidRDefault="009B0166" w14:paraId="5CD16FCF" w14:textId="77777777">
      <w:pPr>
        <w:pStyle w:val="Textocomentario"/>
      </w:pPr>
      <w:r>
        <w:rPr>
          <w:rStyle w:val="Refdecomentario"/>
        </w:rPr>
        <w:annotationRef/>
      </w:r>
      <w:r>
        <w:rPr>
          <w:color w:val="00B050"/>
        </w:rPr>
        <w:t>Incluir una coma(,)</w:t>
      </w:r>
    </w:p>
  </w:comment>
  <w:comment w:initials="A" w:author="Autor" w:id="133">
    <w:p w:rsidR="004B0FB6" w:rsidP="004B0FB6" w:rsidRDefault="004B0FB6" w14:paraId="0DF0A8EF" w14:textId="125DBF51">
      <w:pPr>
        <w:pStyle w:val="Textocomentario"/>
      </w:pPr>
      <w:r>
        <w:rPr>
          <w:rStyle w:val="Refdecomentario"/>
        </w:rPr>
        <w:annotationRef/>
      </w:r>
      <w:r>
        <w:rPr>
          <w:color w:val="FF0000"/>
        </w:rPr>
        <w:t>Texto alternativo para imagen 1 apartado 2.5 es:</w:t>
      </w:r>
    </w:p>
    <w:p w:rsidR="004B0FB6" w:rsidP="004B0FB6" w:rsidRDefault="004B0FB6" w14:paraId="00B93BEB" w14:textId="77777777">
      <w:pPr>
        <w:pStyle w:val="Textocomentario"/>
      </w:pPr>
      <w:r>
        <w:t>La imagen muestra el patrón base para la confección de una chaqueta de sastre. Se detallan las piezas delanteras y traseras de la chaqueta, con líneas curvas y rectas que indican las áreas de corte y costura. Hay diversas medidas y puntos marcados con letras y números, que son típicos en los patrones de sastrería para indicar dimensiones específicas y la relación entre las diferentes partes del patrón. Las abreviaturas "CF" y "CA" podrían referirse a "Centro Frente" y "Centro Atrás", respectivamente, lo que son puntos de referencia clave en la construcción de la prenda. Las líneas punteadas pueden representar dobleces o líneas de ajuste que ayudarán a dar forma a la chaqueta durante el proceso de ensamblaje.</w:t>
      </w:r>
    </w:p>
  </w:comment>
  <w:comment w:initials="C" w:author="Carolina" w:date="2024-06-19T13:08:00Z" w:id="134">
    <w:p w:rsidR="009B0166" w:rsidP="009B0166" w:rsidRDefault="009B0166" w14:paraId="7C833E69" w14:textId="77777777">
      <w:pPr>
        <w:pStyle w:val="Textocomentario"/>
      </w:pPr>
      <w:r>
        <w:rPr>
          <w:rStyle w:val="Refdecomentario"/>
        </w:rPr>
        <w:annotationRef/>
      </w:r>
      <w:r>
        <w:rPr>
          <w:color w:val="00B050"/>
        </w:rPr>
        <w:t>Enumerar y nombrar figura:</w:t>
      </w:r>
      <w:r>
        <w:t xml:space="preserve"> Figura 39. Base para chaqueta sastre</w:t>
      </w:r>
    </w:p>
    <w:p w:rsidR="009B0166" w:rsidP="009B0166" w:rsidRDefault="009B0166" w14:paraId="51FE3C47" w14:textId="77777777">
      <w:pPr>
        <w:pStyle w:val="Textocomentario"/>
      </w:pPr>
    </w:p>
    <w:p w:rsidR="009B0166" w:rsidP="009B0166" w:rsidRDefault="009B0166" w14:paraId="2F17A522" w14:textId="77777777">
      <w:pPr>
        <w:pStyle w:val="Textocomentario"/>
      </w:pPr>
      <w:r>
        <w:rPr>
          <w:color w:val="00B050"/>
        </w:rPr>
        <w:t xml:space="preserve">Eliminar encabezado para que no se repita el titulo de la figura: </w:t>
      </w:r>
      <w:r>
        <w:t>todas las figuras deben quedar con el mismo formato de titulo</w:t>
      </w:r>
    </w:p>
  </w:comment>
  <w:comment w:initials="C" w:author="Carolina" w:date="2024-06-19T13:12:00Z" w:id="135">
    <w:p w:rsidR="00D9595F" w:rsidP="00D9595F" w:rsidRDefault="00D9595F" w14:paraId="48F8488D" w14:textId="77777777">
      <w:pPr>
        <w:pStyle w:val="Textocomentario"/>
      </w:pPr>
      <w:r>
        <w:rPr>
          <w:rStyle w:val="Refdecomentario"/>
        </w:rPr>
        <w:annotationRef/>
      </w:r>
      <w:r>
        <w:rPr>
          <w:color w:val="00B050"/>
        </w:rPr>
        <w:t xml:space="preserve">Ajustar el texto: </w:t>
      </w:r>
      <w:r>
        <w:t>puntuación y mayúsculas.</w:t>
      </w:r>
    </w:p>
    <w:p w:rsidR="00D9595F" w:rsidP="00D9595F" w:rsidRDefault="00D9595F" w14:paraId="78041905" w14:textId="77777777">
      <w:pPr>
        <w:pStyle w:val="Textocomentario"/>
      </w:pPr>
    </w:p>
    <w:p w:rsidR="00D9595F" w:rsidP="00D9595F" w:rsidRDefault="00D9595F" w14:paraId="5040BFD0" w14:textId="77777777">
      <w:pPr>
        <w:pStyle w:val="Textocomentario"/>
      </w:pPr>
      <w:r>
        <w:rPr>
          <w:color w:val="00B050"/>
        </w:rPr>
        <w:t>Incluir la última frase del parrafo: “</w:t>
      </w:r>
      <w:r>
        <w:t>como se presenta en el siguiente video”</w:t>
      </w:r>
    </w:p>
    <w:p w:rsidR="00D9595F" w:rsidP="00D9595F" w:rsidRDefault="00D9595F" w14:paraId="5F0B7716" w14:textId="77777777">
      <w:pPr>
        <w:pStyle w:val="Textocomentario"/>
      </w:pPr>
    </w:p>
    <w:p w:rsidR="00D9595F" w:rsidP="00D9595F" w:rsidRDefault="00D9595F" w14:paraId="03B0B61B" w14:textId="77777777">
      <w:pPr>
        <w:pStyle w:val="Textocomentario"/>
      </w:pPr>
      <w:r>
        <w:t>L</w:t>
      </w:r>
      <w:r>
        <w:rPr>
          <w:color w:val="00B050"/>
        </w:rPr>
        <w:t xml:space="preserve">ink video: </w:t>
      </w:r>
      <w:hyperlink w:history="1" r:id="rId20">
        <w:r w:rsidRPr="00FB7ECA">
          <w:rPr>
            <w:rStyle w:val="Hipervnculo"/>
          </w:rPr>
          <w:t>https://youtu.be/b3g9qtFgeLM</w:t>
        </w:r>
      </w:hyperlink>
    </w:p>
  </w:comment>
  <w:comment w:initials="C" w:author="Carolina" w:date="2024-06-19T13:16:00Z" w:id="136">
    <w:p w:rsidR="00D9595F" w:rsidP="00D9595F" w:rsidRDefault="00D9595F" w14:paraId="0249255C" w14:textId="77777777">
      <w:pPr>
        <w:pStyle w:val="Textocomentario"/>
      </w:pPr>
      <w:r>
        <w:rPr>
          <w:rStyle w:val="Refdecomentario"/>
        </w:rPr>
        <w:annotationRef/>
      </w:r>
      <w:r>
        <w:rPr>
          <w:color w:val="00B050"/>
        </w:rPr>
        <w:t>Cambiar texto por:</w:t>
      </w:r>
      <w:r>
        <w:t xml:space="preserve"> cada vez se irá subiendo más el nivel</w:t>
      </w:r>
    </w:p>
  </w:comment>
  <w:comment w:initials="C" w:author="Carolina" w:date="2024-06-19T13:16:00Z" w:id="137">
    <w:p w:rsidR="00D9595F" w:rsidP="00D9595F" w:rsidRDefault="00D9595F" w14:paraId="6716B1D0" w14:textId="77777777">
      <w:pPr>
        <w:pStyle w:val="Textocomentario"/>
      </w:pPr>
      <w:r>
        <w:rPr>
          <w:rStyle w:val="Refdecomentario"/>
        </w:rPr>
        <w:annotationRef/>
      </w:r>
      <w:r>
        <w:rPr>
          <w:color w:val="00B050"/>
        </w:rPr>
        <w:t>Incluir palabra</w:t>
      </w:r>
    </w:p>
  </w:comment>
  <w:comment w:initials="C" w:author="Carolina" w:date="2024-06-19T13:19:00Z" w:id="138">
    <w:p w:rsidR="00FD1B4C" w:rsidP="00FD1B4C" w:rsidRDefault="00FD1B4C" w14:paraId="718C8A30" w14:textId="77777777">
      <w:pPr>
        <w:pStyle w:val="Textocomentario"/>
      </w:pPr>
      <w:r>
        <w:rPr>
          <w:rStyle w:val="Refdecomentario"/>
        </w:rPr>
        <w:annotationRef/>
      </w:r>
      <w:r>
        <w:rPr>
          <w:color w:val="00B050"/>
        </w:rPr>
        <w:t>Cambiar texto por:</w:t>
      </w:r>
      <w:r>
        <w:t xml:space="preserve"> en todas las bases superiores sin importar la línea, se maneja dicha pinza</w:t>
      </w:r>
    </w:p>
  </w:comment>
  <w:comment w:initials="C" w:author="Carolina" w:date="2024-06-19T13:22:00Z" w:id="139">
    <w:p w:rsidR="00FD1B4C" w:rsidP="00FD1B4C" w:rsidRDefault="00FD1B4C" w14:paraId="104D26FE" w14:textId="77777777">
      <w:pPr>
        <w:pStyle w:val="Textocomentario"/>
      </w:pPr>
      <w:r>
        <w:rPr>
          <w:rStyle w:val="Refdecomentario"/>
        </w:rPr>
        <w:annotationRef/>
      </w:r>
      <w:r>
        <w:rPr>
          <w:color w:val="00B050"/>
        </w:rPr>
        <w:t xml:space="preserve">Cambiar texto por: </w:t>
      </w:r>
      <w:r>
        <w:t xml:space="preserve">casos, por la construcción de la prenda, </w:t>
      </w:r>
    </w:p>
  </w:comment>
  <w:comment w:initials="C" w:author="Carolina" w:date="2024-06-19T13:23:00Z" w:id="140">
    <w:p w:rsidR="00FD1B4C" w:rsidP="00FD1B4C" w:rsidRDefault="00FD1B4C" w14:paraId="6EC296B6" w14:textId="77777777">
      <w:pPr>
        <w:pStyle w:val="Textocomentario"/>
      </w:pPr>
      <w:r>
        <w:rPr>
          <w:rStyle w:val="Refdecomentario"/>
        </w:rPr>
        <w:annotationRef/>
      </w:r>
      <w:r>
        <w:rPr>
          <w:color w:val="00B050"/>
        </w:rPr>
        <w:t>Eliminar</w:t>
      </w:r>
    </w:p>
  </w:comment>
  <w:comment w:initials="C" w:author="Carolina" w:date="2024-06-19T13:28:00Z" w:id="141">
    <w:p w:rsidR="00FD1B4C" w:rsidP="00FD1B4C" w:rsidRDefault="00FD1B4C" w14:paraId="3999559F" w14:textId="77777777">
      <w:pPr>
        <w:pStyle w:val="Textocomentario"/>
      </w:pPr>
      <w:r>
        <w:rPr>
          <w:rStyle w:val="Refdecomentario"/>
        </w:rPr>
        <w:annotationRef/>
      </w:r>
      <w:r>
        <w:rPr>
          <w:color w:val="00B050"/>
        </w:rPr>
        <w:t xml:space="preserve">Cambiar texto por: </w:t>
      </w:r>
      <w:r>
        <w:t>o el sistema de ajuste,</w:t>
      </w:r>
    </w:p>
  </w:comment>
  <w:comment w:initials="C" w:author="Carolina" w:date="2024-06-19T13:28:00Z" w:id="142">
    <w:p w:rsidR="00FD1B4C" w:rsidP="00FD1B4C" w:rsidRDefault="00FD1B4C" w14:paraId="0732911B" w14:textId="77777777">
      <w:pPr>
        <w:pStyle w:val="Textocomentario"/>
      </w:pPr>
      <w:r>
        <w:rPr>
          <w:rStyle w:val="Refdecomentario"/>
        </w:rPr>
        <w:annotationRef/>
      </w:r>
      <w:r>
        <w:rPr>
          <w:color w:val="00B050"/>
        </w:rPr>
        <w:t>Cambiar texto por:</w:t>
      </w:r>
      <w:r>
        <w:t xml:space="preserve"> utilizados para </w:t>
      </w:r>
    </w:p>
  </w:comment>
  <w:comment w:initials="C" w:author="Carolina" w:date="2024-06-19T13:30:00Z" w:id="143">
    <w:p w:rsidR="001D558C" w:rsidP="001D558C" w:rsidRDefault="001D558C" w14:paraId="30B13707" w14:textId="77777777">
      <w:pPr>
        <w:pStyle w:val="Textocomentario"/>
      </w:pPr>
      <w:r>
        <w:rPr>
          <w:rStyle w:val="Refdecomentario"/>
        </w:rPr>
        <w:annotationRef/>
      </w:r>
      <w:r>
        <w:rPr>
          <w:color w:val="00B050"/>
        </w:rPr>
        <w:t>Escribir en cursiva</w:t>
      </w:r>
    </w:p>
  </w:comment>
  <w:comment w:initials="C" w:author="Carolina" w:date="2024-06-19T13:33:00Z" w:id="144">
    <w:p w:rsidR="001D558C" w:rsidP="001D558C" w:rsidRDefault="001D558C" w14:paraId="71B1FDD2" w14:textId="77777777">
      <w:pPr>
        <w:pStyle w:val="Textocomentario"/>
      </w:pPr>
      <w:r>
        <w:rPr>
          <w:rStyle w:val="Refdecomentario"/>
        </w:rPr>
        <w:annotationRef/>
      </w:r>
      <w:r>
        <w:rPr>
          <w:color w:val="00B050"/>
        </w:rPr>
        <w:t>Incluir texto antes del video</w:t>
      </w:r>
    </w:p>
    <w:p w:rsidR="001D558C" w:rsidP="001D558C" w:rsidRDefault="001D558C" w14:paraId="54635235" w14:textId="77777777">
      <w:pPr>
        <w:pStyle w:val="Textocomentario"/>
      </w:pPr>
    </w:p>
    <w:p w:rsidR="001D558C" w:rsidP="001D558C" w:rsidRDefault="001D558C" w14:paraId="64168912" w14:textId="77777777">
      <w:pPr>
        <w:pStyle w:val="Textocomentario"/>
      </w:pPr>
      <w:r>
        <w:rPr>
          <w:color w:val="00B050"/>
        </w:rPr>
        <w:t xml:space="preserve">Link video: </w:t>
      </w:r>
      <w:hyperlink w:history="1" r:id="rId21">
        <w:r w:rsidRPr="009F550D">
          <w:rPr>
            <w:rStyle w:val="Hipervnculo"/>
          </w:rPr>
          <w:t>https://youtu.be/Tq_3F32nynw</w:t>
        </w:r>
      </w:hyperlink>
    </w:p>
  </w:comment>
  <w:comment w:initials="A" w:author="Autor" w:id="145">
    <w:p w:rsidRPr="00CD5C83" w:rsidR="00BF021D" w:rsidP="00686CE4" w:rsidRDefault="00BF021D" w14:paraId="0FD01635" w14:textId="49BE9CFB">
      <w:pPr>
        <w:pStyle w:val="Textocomentario"/>
      </w:pPr>
      <w:r>
        <w:rPr>
          <w:rStyle w:val="Refdecomentario"/>
        </w:rPr>
        <w:annotationRef/>
      </w:r>
      <w:r>
        <w:rPr>
          <w:rStyle w:val="Refdecomentario"/>
        </w:rPr>
        <w:annotationRef/>
      </w:r>
      <w:r w:rsidRPr="00CD5C83">
        <w:annotationRef/>
      </w:r>
      <w:r w:rsidRPr="00CD5C83">
        <w:t>En enlace del video esta roto:</w:t>
      </w:r>
    </w:p>
    <w:p w:rsidRPr="00CD5C83" w:rsidR="00BF021D" w:rsidP="00686CE4" w:rsidRDefault="00BF021D" w14:paraId="3CF0A73A" w14:textId="77777777">
      <w:pPr>
        <w:pStyle w:val="Textocomentario"/>
      </w:pPr>
      <w:r w:rsidRPr="00CD5C83">
        <w:rPr>
          <w:noProof/>
        </w:rPr>
        <w:drawing>
          <wp:inline distT="0" distB="0" distL="0" distR="0" wp14:anchorId="30064D7F" wp14:editId="7CD7C05F">
            <wp:extent cx="2396961" cy="1414092"/>
            <wp:effectExtent l="0" t="0" r="381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8"/>
                    <a:stretch>
                      <a:fillRect/>
                    </a:stretch>
                  </pic:blipFill>
                  <pic:spPr>
                    <a:xfrm>
                      <a:off x="0" y="0"/>
                      <a:ext cx="2412167" cy="1423063"/>
                    </a:xfrm>
                    <a:prstGeom prst="rect">
                      <a:avLst/>
                    </a:prstGeom>
                  </pic:spPr>
                </pic:pic>
              </a:graphicData>
            </a:graphic>
          </wp:inline>
        </w:drawing>
      </w:r>
    </w:p>
    <w:p w:rsidR="00BF021D" w:rsidP="00686CE4" w:rsidRDefault="00BF021D" w14:paraId="774C29D8" w14:textId="77777777">
      <w:pPr>
        <w:pStyle w:val="Textocomentario"/>
      </w:pPr>
    </w:p>
    <w:p w:rsidR="00BF021D" w:rsidRDefault="00BF021D" w14:paraId="53DA0C14" w14:textId="3FEE3223">
      <w:pPr>
        <w:pStyle w:val="Textocomentario"/>
      </w:pPr>
    </w:p>
  </w:comment>
  <w:comment w:initials="A" w:author="Autor" w:id="146">
    <w:p w:rsidR="00552BC3" w:rsidP="00552BC3" w:rsidRDefault="00552BC3" w14:paraId="7D188F24" w14:textId="77777777">
      <w:pPr>
        <w:pStyle w:val="Textocomentario"/>
      </w:pPr>
      <w:r>
        <w:rPr>
          <w:rStyle w:val="Refdecomentario"/>
        </w:rPr>
        <w:annotationRef/>
      </w:r>
      <w:r>
        <w:rPr>
          <w:color w:val="FF0000"/>
        </w:rPr>
        <w:t>Se verifica acceso a Video. Enlace completo para acceso por parte del aprendiz</w:t>
      </w:r>
    </w:p>
  </w:comment>
  <w:comment w:initials="A" w:author="Autor" w:id="147">
    <w:p w:rsidR="00847697" w:rsidRDefault="00847697" w14:paraId="096BDF64" w14:textId="0476EDCD">
      <w:pPr>
        <w:pStyle w:val="Textocomentario"/>
      </w:pPr>
      <w:r>
        <w:rPr>
          <w:rStyle w:val="Refdecomentario"/>
        </w:rPr>
        <w:annotationRef/>
      </w:r>
      <w:r w:rsidRPr="00C74038">
        <w:rPr>
          <w:color w:val="FF0000"/>
        </w:rPr>
        <w:t xml:space="preserve">Cambiar texto </w:t>
      </w:r>
      <w:r w:rsidRPr="00C74038" w:rsidR="00C74038">
        <w:rPr>
          <w:color w:val="FF0000"/>
        </w:rPr>
        <w:t xml:space="preserve">resaltado por: </w:t>
      </w:r>
    </w:p>
    <w:p w:rsidR="00C74038" w:rsidP="00C74038" w:rsidRDefault="00C74038" w14:paraId="6617B12C" w14:textId="77777777">
      <w:pPr>
        <w:pStyle w:val="Textocomentario"/>
      </w:pPr>
      <w:r>
        <w:t>Para desarrollar los planos del manual de patronaje del SENA, es esencial iniciar desde los fundamentos establecidos en los componentes previos. Este enfoque facilita la comprensión del análisis del manual, todo ello dentro del marco de la metodología del SENA. A lo largo del proceso, se proporcionarán guías o ejemplos que detallan la implementación de cada paso del patronaje.</w:t>
      </w:r>
    </w:p>
    <w:p w:rsidR="00C74038" w:rsidP="00C74038" w:rsidRDefault="00C74038" w14:paraId="35F4C2DF" w14:textId="77777777">
      <w:pPr>
        <w:pStyle w:val="Textocomentario"/>
      </w:pPr>
    </w:p>
    <w:p w:rsidR="00C74038" w:rsidP="00C74038" w:rsidRDefault="00C74038" w14:paraId="09E4AF58" w14:textId="77777777">
      <w:pPr>
        <w:pStyle w:val="Textocomentario"/>
      </w:pPr>
      <w:r>
        <w:t>En la página 39 del manual, se presenta un plano de referencia para el trazado de una blusa con almilla y cuello camisero. Este plano incluye elementos como desahogos, traslado de pinza correctiva de talle, sistema de cierre y complementos (almillas, bolsillos de parche). Es importante destacar que este plano sirve únicamente como una guía o referencia sobre cómo implementar la base. No proporciona especificaciones ni estándares para el trazado de una blusa en particular.</w:t>
      </w:r>
    </w:p>
    <w:p w:rsidR="00C74038" w:rsidP="00C74038" w:rsidRDefault="00C74038" w14:paraId="25277DA4" w14:textId="77777777">
      <w:pPr>
        <w:pStyle w:val="Textocomentario"/>
      </w:pPr>
    </w:p>
    <w:p w:rsidR="00C74038" w:rsidP="00C74038" w:rsidRDefault="00C74038" w14:paraId="480008A3" w14:textId="770BB8AB">
      <w:pPr>
        <w:pStyle w:val="Textocomentario"/>
      </w:pPr>
      <w:r>
        <w:t>Es fundamental tener en cuenta que cada prenda, diseño, referencia, dibujo plano, ficha técnica o imagen cuenta con referencias específicas. Estas referencias están alineadas con los conceptos de diseño y los requisitos necesarios para la producción.</w:t>
      </w:r>
    </w:p>
  </w:comment>
  <w:comment w:initials="A" w:author="Autor" w:id="148">
    <w:p w:rsidR="00552BC3" w:rsidP="00552BC3" w:rsidRDefault="00552BC3" w14:paraId="1757E0CE" w14:textId="77777777">
      <w:pPr>
        <w:pStyle w:val="Textocomentario"/>
      </w:pPr>
      <w:r>
        <w:rPr>
          <w:rStyle w:val="Refdecomentario"/>
        </w:rPr>
        <w:annotationRef/>
      </w:r>
      <w:r>
        <w:t>T</w:t>
      </w:r>
      <w:r>
        <w:rPr>
          <w:color w:val="FF0000"/>
        </w:rPr>
        <w:t>exto alternativo para Imagen 1 apartado 3.2 es:</w:t>
      </w:r>
      <w:r>
        <w:t xml:space="preserve"> </w:t>
      </w:r>
    </w:p>
    <w:p w:rsidR="00552BC3" w:rsidP="00552BC3" w:rsidRDefault="00552BC3" w14:paraId="0B3E11F4" w14:textId="77777777">
      <w:pPr>
        <w:pStyle w:val="Textocomentario"/>
      </w:pPr>
      <w:r>
        <w:t xml:space="preserve">La imagen muestra un patrón detallado para la confección de una "BLUSA CON ALMILLA CON CUELLO CAMISERO". El patrón incluye varias piezas que componen la blusa, con medidas específicas en centímetros que guían el corte de cada sección de la prenda. Se observan las piezas del cuello, la almilla (que puede referirse a una tapa donde van los botones), y otras partes del cuerpo de la blusa. Hay líneas marcadas para indicar dónde se deben hacer pliegues o dobladillos, y se destacan las distintas partes con líneas sólidas y punteadas. </w:t>
      </w:r>
    </w:p>
  </w:comment>
  <w:comment w:initials="C" w:author="Carolina" w:date="2024-06-19T13:38:00Z" w:id="149">
    <w:p w:rsidR="001D558C" w:rsidP="001D558C" w:rsidRDefault="001D558C" w14:paraId="4D06D333" w14:textId="77777777">
      <w:pPr>
        <w:pStyle w:val="Textocomentario"/>
      </w:pPr>
      <w:r>
        <w:rPr>
          <w:rStyle w:val="Refdecomentario"/>
        </w:rPr>
        <w:annotationRef/>
      </w:r>
      <w:r>
        <w:rPr>
          <w:color w:val="00B050"/>
        </w:rPr>
        <w:t xml:space="preserve">Nombrar y enumerar figura: </w:t>
      </w:r>
      <w:r>
        <w:t>Figura 40. Blusa femenina</w:t>
      </w:r>
    </w:p>
    <w:p w:rsidR="001D558C" w:rsidP="001D558C" w:rsidRDefault="001D558C" w14:paraId="19E13C99" w14:textId="77777777">
      <w:pPr>
        <w:pStyle w:val="Textocomentario"/>
      </w:pPr>
    </w:p>
    <w:p w:rsidR="001D558C" w:rsidP="001D558C" w:rsidRDefault="001D558C" w14:paraId="40850371" w14:textId="77777777">
      <w:pPr>
        <w:pStyle w:val="Textocomentario"/>
      </w:pPr>
      <w:r>
        <w:rPr>
          <w:color w:val="00B050"/>
        </w:rPr>
        <w:t>Eliminar encabezado de la imágen</w:t>
      </w:r>
    </w:p>
  </w:comment>
  <w:comment w:initials="C" w:author="Carolina" w:date="2024-06-19T13:56:00Z" w:id="150">
    <w:p w:rsidR="00E75099" w:rsidP="00E75099" w:rsidRDefault="00E75099" w14:paraId="28ED06B4" w14:textId="77777777">
      <w:pPr>
        <w:pStyle w:val="Textocomentario"/>
      </w:pPr>
      <w:r>
        <w:rPr>
          <w:rStyle w:val="Refdecomentario"/>
        </w:rPr>
        <w:annotationRef/>
      </w:r>
      <w:r>
        <w:rPr>
          <w:color w:val="00B050"/>
        </w:rPr>
        <w:t>Incluir texto</w:t>
      </w:r>
    </w:p>
    <w:p w:rsidR="00E75099" w:rsidP="00E75099" w:rsidRDefault="00E75099" w14:paraId="2826F940" w14:textId="77777777">
      <w:pPr>
        <w:pStyle w:val="Textocomentario"/>
      </w:pPr>
    </w:p>
    <w:p w:rsidR="00E75099" w:rsidP="00E75099" w:rsidRDefault="00E75099" w14:paraId="6E5F85D3" w14:textId="77777777">
      <w:pPr>
        <w:pStyle w:val="Textocomentario"/>
      </w:pPr>
      <w:r>
        <w:rPr>
          <w:color w:val="00B050"/>
        </w:rPr>
        <w:t xml:space="preserve">Link video: </w:t>
      </w:r>
      <w:hyperlink w:history="1" r:id="rId22">
        <w:r w:rsidRPr="0067094E">
          <w:rPr>
            <w:rStyle w:val="Hipervnculo"/>
            <w:i/>
            <w:iCs/>
          </w:rPr>
          <w:t>https://youtu.be/euVdaqaTQlY</w:t>
        </w:r>
      </w:hyperlink>
    </w:p>
  </w:comment>
  <w:comment w:initials="A" w:author="Autor" w:id="151">
    <w:p w:rsidR="00552BC3" w:rsidP="00552BC3" w:rsidRDefault="00552BC3" w14:paraId="384DF9D8" w14:textId="77777777">
      <w:pPr>
        <w:pStyle w:val="Textocomentario"/>
      </w:pPr>
      <w:r>
        <w:rPr>
          <w:rStyle w:val="Refdecomentario"/>
        </w:rPr>
        <w:annotationRef/>
      </w:r>
      <w:r>
        <w:rPr>
          <w:color w:val="FF0000"/>
        </w:rPr>
        <w:t>Texto alternativo para imagen 1 apartado 3.3 es:</w:t>
      </w:r>
    </w:p>
    <w:p w:rsidR="00552BC3" w:rsidP="00552BC3" w:rsidRDefault="00552BC3" w14:paraId="76A8B587" w14:textId="77777777">
      <w:pPr>
        <w:pStyle w:val="Textocomentario"/>
      </w:pPr>
      <w:r>
        <w:t>La imagen muestra dos figuras de maniquíes, una de frente y otra de espalda, con marcas que indican medidas específicas para la confección de ropa. En la figura de frente, se destaca el "Ancho de escote" con una línea punteada rosa que señala la medida horizontal del escote. En la figura de espalda, se señala el "Deshago por ancho", probablemente refiriéndose a la cantidad de tela extra o margen que se debe considerar al cortar la prenda para ajustar el ancho del escote. Estas medidas son claves en el proceso de patronaje y confección de prendas a medida para asegurar un buen ajuste. Las líneas anaranjadas podrían representar otras costuras o ejes de simetría importantes en el diseño del patrón.</w:t>
      </w:r>
    </w:p>
  </w:comment>
  <w:comment w:initials="C" w:author="Carolina" w:date="2024-06-19T14:22:00Z" w:id="152">
    <w:p w:rsidR="004161A4" w:rsidP="004161A4" w:rsidRDefault="004161A4" w14:paraId="2201B58B" w14:textId="77777777">
      <w:pPr>
        <w:pStyle w:val="Textocomentario"/>
      </w:pPr>
      <w:r>
        <w:rPr>
          <w:rStyle w:val="Refdecomentario"/>
        </w:rPr>
        <w:annotationRef/>
      </w:r>
      <w:r>
        <w:rPr>
          <w:color w:val="00B050"/>
        </w:rPr>
        <w:t xml:space="preserve">Nombrar y enumerar figura: </w:t>
      </w:r>
      <w:r>
        <w:t>Figura 41. Ancho de escote</w:t>
      </w:r>
    </w:p>
  </w:comment>
  <w:comment w:initials="A" w:author="Autor" w:id="153">
    <w:p w:rsidR="00552BC3" w:rsidP="00552BC3" w:rsidRDefault="00552BC3" w14:paraId="2A3C74AF" w14:textId="0DC6AB92">
      <w:pPr>
        <w:pStyle w:val="Textocomentario"/>
      </w:pPr>
      <w:r>
        <w:rPr>
          <w:rStyle w:val="Refdecomentario"/>
        </w:rPr>
        <w:annotationRef/>
      </w:r>
      <w:r>
        <w:rPr>
          <w:color w:val="FF0000"/>
        </w:rPr>
        <w:t xml:space="preserve">Texto alternativo para imagen 2: </w:t>
      </w:r>
    </w:p>
    <w:p w:rsidR="00552BC3" w:rsidP="00552BC3" w:rsidRDefault="00552BC3" w14:paraId="7209E2AC" w14:textId="77777777">
      <w:pPr>
        <w:pStyle w:val="Textocomentario"/>
      </w:pPr>
      <w:r>
        <w:rPr>
          <w:color w:val="0D0D0D"/>
          <w:highlight w:val="white"/>
        </w:rPr>
        <w:t>La imagen presenta dos figuras de maniquíes grises, una de frente y otra de espalda, con marcas en color rosa. Las líneas rosas indican medidas específicas para el diseño de prendas. En el maniquí de frente, hay una línea vertical que marca el "Largo de escote", refiriéndose a la distancia desde el punto más alto del hombro hasta el punto más bajo del escote en la parte delantera de la prenda. En el maniquí de espalda, se muestra una línea vertical que marca el "Deshago por largo", que puede referirse al margen adicional de tela necesaria para ajustes de longitud o para la caída de la prenda en la parte posterior. Estas medidas son fundamentales en la creación de patrones para asegurar un ajuste adecuado y proporcionado de las prendas. Las líneas punteadas amarillas marcan posiblemente las líneas de corte o las costuras laterales del cuerpo del maniquí.</w:t>
      </w:r>
      <w:r>
        <w:t xml:space="preserve"> </w:t>
      </w:r>
    </w:p>
  </w:comment>
  <w:comment w:initials="C" w:author="Carolina" w:date="2024-06-19T14:23:00Z" w:id="154">
    <w:p w:rsidR="004161A4" w:rsidP="004161A4" w:rsidRDefault="004161A4" w14:paraId="4B5E5205" w14:textId="77777777">
      <w:pPr>
        <w:pStyle w:val="Textocomentario"/>
      </w:pPr>
      <w:r>
        <w:rPr>
          <w:rStyle w:val="Refdecomentario"/>
        </w:rPr>
        <w:annotationRef/>
      </w:r>
      <w:r>
        <w:rPr>
          <w:color w:val="00B050"/>
        </w:rPr>
        <w:t>Nombrar y enumerar figura:</w:t>
      </w:r>
      <w:r>
        <w:t xml:space="preserve"> Figura 42. Largo de escote</w:t>
      </w:r>
    </w:p>
  </w:comment>
  <w:comment w:initials="A" w:author="Autor" w:id="155">
    <w:p w:rsidR="00947DD3" w:rsidP="00947DD3" w:rsidRDefault="00947DD3" w14:paraId="3F7EC60A" w14:textId="09210FF0">
      <w:pPr>
        <w:pStyle w:val="Textocomentario"/>
      </w:pPr>
      <w:r>
        <w:rPr>
          <w:rStyle w:val="Refdecomentario"/>
        </w:rPr>
        <w:annotationRef/>
      </w:r>
      <w:r>
        <w:rPr>
          <w:color w:val="FF0000"/>
        </w:rPr>
        <w:t>Texto alternativo para la imagen 3:</w:t>
      </w:r>
    </w:p>
    <w:p w:rsidR="00947DD3" w:rsidP="00947DD3" w:rsidRDefault="00947DD3" w14:paraId="4A16EE33" w14:textId="77777777">
      <w:pPr>
        <w:pStyle w:val="Textocomentario"/>
      </w:pPr>
      <w:r>
        <w:t xml:space="preserve">La imagen muestra dos figuras de maniquíes grises, una vista de frente y otra de espalda, con líneas y anotaciones que indican medidas para patronaje en diseño de moda. En el maniquí de frente, una línea rosa punteada indica la "Forma de escote", delineando su contorno. Una línea naranja horizontal y una vertical se cruzan en el pecho, marcando la "Unión de ancho y largo". En el maniquí de espalda, estas dos líneas naranjas también aparecen, sugiriendo el punto donde el ancho y el largo se unen en la parte posterior de la prenda. </w:t>
      </w:r>
    </w:p>
  </w:comment>
  <w:comment w:initials="C" w:author="Carolina" w:date="2024-06-19T14:24:00Z" w:id="156">
    <w:p w:rsidR="004161A4" w:rsidP="004161A4" w:rsidRDefault="004161A4" w14:paraId="0B28B532" w14:textId="77777777">
      <w:pPr>
        <w:pStyle w:val="Textocomentario"/>
      </w:pPr>
      <w:r>
        <w:rPr>
          <w:rStyle w:val="Refdecomentario"/>
        </w:rPr>
        <w:annotationRef/>
      </w:r>
      <w:r>
        <w:rPr>
          <w:color w:val="00B050"/>
        </w:rPr>
        <w:t xml:space="preserve">Enumerar y nombrar figura: </w:t>
      </w:r>
      <w:r>
        <w:t>Figura 43. Forma del escote</w:t>
      </w:r>
    </w:p>
  </w:comment>
  <w:comment w:initials="A" w:author="Autor" w:id="157">
    <w:p w:rsidR="00947DD3" w:rsidP="00947DD3" w:rsidRDefault="00947DD3" w14:paraId="1C99ECF7" w14:textId="4CB129B2">
      <w:pPr>
        <w:pStyle w:val="Textocomentario"/>
      </w:pPr>
      <w:r>
        <w:rPr>
          <w:rStyle w:val="Refdecomentario"/>
        </w:rPr>
        <w:annotationRef/>
      </w:r>
      <w:r>
        <w:rPr>
          <w:color w:val="FF0000"/>
        </w:rPr>
        <w:t xml:space="preserve">Texto alternativo para las imágenes unidas es: </w:t>
      </w:r>
    </w:p>
    <w:p w:rsidR="00947DD3" w:rsidP="00947DD3" w:rsidRDefault="00947DD3" w14:paraId="5A9BD29E" w14:textId="77777777">
      <w:pPr>
        <w:pStyle w:val="Textocomentario"/>
      </w:pPr>
      <w:r>
        <w:t>La imagen muestra una colección de seis blusas, cada una con un estilo de escote diferente. De izquierda a derecha y de arriba a abajo, los estilos son: escote cuadrado, escote bandeja, escote redondo, escote en "V" y escote en "U". Cada blusa presenta un diseño distinto que corresponde al tipo de escote, desde detalles fruncidos hasta diseños lisos o con encaje, y cada una se etiqueta con el nombre de su estilo de escote para una fácil identificación.</w:t>
      </w:r>
    </w:p>
  </w:comment>
  <w:comment w:initials="C" w:author="Carolina" w:date="2024-06-19T14:26:00Z" w:id="158">
    <w:p w:rsidR="004161A4" w:rsidP="004161A4" w:rsidRDefault="004161A4" w14:paraId="03DD377D" w14:textId="77777777">
      <w:pPr>
        <w:pStyle w:val="Textocomentario"/>
      </w:pPr>
      <w:r>
        <w:rPr>
          <w:rStyle w:val="Refdecomentario"/>
        </w:rPr>
        <w:annotationRef/>
      </w:r>
      <w:r>
        <w:rPr>
          <w:color w:val="00B050"/>
        </w:rPr>
        <w:t>Nombrar y enumerar figura(las imágenes unidas):</w:t>
      </w:r>
      <w:r>
        <w:t xml:space="preserve"> Figura 44. tipos de escotes</w:t>
      </w:r>
    </w:p>
  </w:comment>
  <w:comment w:initials="A" w:author="Autor" w:id="159">
    <w:p w:rsidR="00BF021D" w:rsidRDefault="00BF021D" w14:paraId="003136D9" w14:textId="6B649DEE">
      <w:pPr>
        <w:pStyle w:val="Textocomentario"/>
      </w:pPr>
      <w:r>
        <w:rPr>
          <w:rStyle w:val="Refdecomentario"/>
        </w:rPr>
        <w:annotationRef/>
      </w:r>
      <w:r>
        <w:t>Incluir texto en:</w:t>
      </w:r>
    </w:p>
    <w:p w:rsidR="00BF021D" w:rsidRDefault="00BF021D" w14:paraId="73DF19D1" w14:textId="77777777">
      <w:pPr>
        <w:pStyle w:val="Textocomentario"/>
      </w:pPr>
    </w:p>
    <w:p w:rsidR="00BF021D" w:rsidRDefault="00BF021D" w14:paraId="739D20C2" w14:textId="59E5C289">
      <w:pPr>
        <w:pStyle w:val="Textocomentario"/>
      </w:pPr>
      <w:r>
        <w:rPr>
          <w:noProof/>
        </w:rPr>
        <w:drawing>
          <wp:inline distT="0" distB="0" distL="0" distR="0" wp14:anchorId="5E64F036" wp14:editId="731D8A76">
            <wp:extent cx="4245729" cy="1374796"/>
            <wp:effectExtent l="0" t="0" r="0" b="0"/>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a:blip r:embed="rId23"/>
                    <a:stretch>
                      <a:fillRect/>
                    </a:stretch>
                  </pic:blipFill>
                  <pic:spPr>
                    <a:xfrm>
                      <a:off x="0" y="0"/>
                      <a:ext cx="4287498" cy="1388321"/>
                    </a:xfrm>
                    <a:prstGeom prst="rect">
                      <a:avLst/>
                    </a:prstGeom>
                  </pic:spPr>
                </pic:pic>
              </a:graphicData>
            </a:graphic>
          </wp:inline>
        </w:drawing>
      </w:r>
    </w:p>
  </w:comment>
  <w:comment w:initials="C" w:author="Carolina" w:date="2024-06-19T14:30:00Z" w:id="160">
    <w:p w:rsidR="00C04521" w:rsidP="00C04521" w:rsidRDefault="00C04521" w14:paraId="47C2820E" w14:textId="77777777">
      <w:pPr>
        <w:pStyle w:val="Textocomentario"/>
      </w:pPr>
      <w:r>
        <w:rPr>
          <w:rStyle w:val="Refdecomentario"/>
        </w:rPr>
        <w:annotationRef/>
      </w:r>
      <w:r>
        <w:rPr>
          <w:color w:val="00B050"/>
        </w:rPr>
        <w:t xml:space="preserve">Incluir texto </w:t>
      </w:r>
    </w:p>
    <w:p w:rsidR="00C04521" w:rsidP="00C04521" w:rsidRDefault="00C04521" w14:paraId="0C041FE4" w14:textId="77777777">
      <w:pPr>
        <w:pStyle w:val="Textocomentario"/>
      </w:pPr>
    </w:p>
    <w:p w:rsidR="00C04521" w:rsidP="00C04521" w:rsidRDefault="00C04521" w14:paraId="56902A3C" w14:textId="77777777">
      <w:pPr>
        <w:pStyle w:val="Textocomentario"/>
      </w:pPr>
      <w:r>
        <w:rPr>
          <w:color w:val="00B050"/>
        </w:rPr>
        <w:t>Link video</w:t>
      </w:r>
      <w:r>
        <w:t xml:space="preserve"> </w:t>
      </w:r>
      <w:hyperlink w:history="1" r:id="rId24">
        <w:r w:rsidRPr="001D07F6">
          <w:rPr>
            <w:rStyle w:val="Hipervnculo"/>
          </w:rPr>
          <w:t>https://youtu.be/xjSPGOWXJw0</w:t>
        </w:r>
      </w:hyperlink>
    </w:p>
  </w:comment>
  <w:comment w:initials="C" w:author="Carolina" w:date="2024-06-19T14:33:00Z" w:id="161">
    <w:p w:rsidR="00C04521" w:rsidP="00C04521" w:rsidRDefault="00C04521" w14:paraId="16560F8E" w14:textId="77777777">
      <w:pPr>
        <w:pStyle w:val="Textocomentario"/>
      </w:pPr>
      <w:r>
        <w:rPr>
          <w:rStyle w:val="Refdecomentario"/>
        </w:rPr>
        <w:annotationRef/>
      </w:r>
      <w:r>
        <w:rPr>
          <w:color w:val="00B050"/>
        </w:rPr>
        <w:t>Eliminar texto:</w:t>
      </w:r>
    </w:p>
  </w:comment>
  <w:comment w:initials="C" w:author="Carolina" w:date="2024-06-19T14:36:00Z" w:id="162">
    <w:p w:rsidR="00C04521" w:rsidP="00C04521" w:rsidRDefault="00C04521" w14:paraId="7876DE36" w14:textId="77777777">
      <w:pPr>
        <w:pStyle w:val="Textocomentario"/>
      </w:pPr>
      <w:r>
        <w:rPr>
          <w:rStyle w:val="Refdecomentario"/>
        </w:rPr>
        <w:annotationRef/>
      </w:r>
      <w:r>
        <w:rPr>
          <w:color w:val="00B050"/>
        </w:rPr>
        <w:t>Enumerar y nombra figura:</w:t>
      </w:r>
      <w:r>
        <w:t xml:space="preserve"> Figura 45. Chaqueta sastre</w:t>
      </w:r>
    </w:p>
    <w:p w:rsidR="00C04521" w:rsidP="00C04521" w:rsidRDefault="00C04521" w14:paraId="0337BC8D" w14:textId="77777777">
      <w:pPr>
        <w:pStyle w:val="Textocomentario"/>
      </w:pPr>
    </w:p>
    <w:p w:rsidR="00C04521" w:rsidP="00C04521" w:rsidRDefault="00C04521" w14:paraId="4E469637" w14:textId="77777777">
      <w:pPr>
        <w:pStyle w:val="Textocomentario"/>
      </w:pPr>
      <w:r>
        <w:rPr>
          <w:color w:val="00B050"/>
        </w:rPr>
        <w:t xml:space="preserve">Texto alternativo: </w:t>
      </w:r>
      <w:r>
        <w:t>la figura presenta una imagen tomada del manual de patronaje, en la cual se presenta el trazo de la prenda y se detalla el trazo del cuello y las medidas de los trazos.</w:t>
      </w:r>
    </w:p>
  </w:comment>
  <w:comment w:initials="C" w:author="Carolina" w:date="2024-06-19T19:55:00Z" w:id="163">
    <w:p w:rsidR="000C1103" w:rsidP="000C1103" w:rsidRDefault="000C1103" w14:paraId="57FCF7DD" w14:textId="77777777">
      <w:pPr>
        <w:pStyle w:val="Textocomentario"/>
      </w:pPr>
      <w:r>
        <w:rPr>
          <w:rStyle w:val="Refdecomentario"/>
        </w:rPr>
        <w:annotationRef/>
      </w:r>
      <w:r>
        <w:rPr>
          <w:color w:val="00B050"/>
        </w:rPr>
        <w:t>Incluir texto</w:t>
      </w:r>
    </w:p>
    <w:p w:rsidR="000C1103" w:rsidP="000C1103" w:rsidRDefault="000C1103" w14:paraId="1EBDCB41" w14:textId="77777777">
      <w:pPr>
        <w:pStyle w:val="Textocomentario"/>
      </w:pPr>
    </w:p>
    <w:p w:rsidR="000C1103" w:rsidP="000C1103" w:rsidRDefault="000C1103" w14:paraId="7A113B2B" w14:textId="77777777">
      <w:pPr>
        <w:pStyle w:val="Textocomentario"/>
      </w:pPr>
      <w:r>
        <w:rPr>
          <w:color w:val="00B050"/>
        </w:rPr>
        <w:t xml:space="preserve">Link video </w:t>
      </w:r>
      <w:hyperlink w:history="1" r:id="rId25">
        <w:r w:rsidRPr="009E309F">
          <w:rPr>
            <w:rStyle w:val="Hipervnculo"/>
            <w:i/>
            <w:iCs/>
          </w:rPr>
          <w:t>https://youtu.be/B7qyE5ySUII</w:t>
        </w:r>
      </w:hyperlink>
    </w:p>
  </w:comment>
  <w:comment w:initials="C" w:author="Carolina" w:date="2024-06-19T18:54:00Z" w:id="164">
    <w:p w:rsidR="003D18C7" w:rsidP="003D18C7" w:rsidRDefault="003D18C7" w14:paraId="30021410" w14:textId="7F7601CA">
      <w:pPr>
        <w:pStyle w:val="Textocomentario"/>
      </w:pPr>
      <w:r>
        <w:rPr>
          <w:rStyle w:val="Refdecomentario"/>
        </w:rPr>
        <w:annotationRef/>
      </w:r>
      <w:r>
        <w:rPr>
          <w:color w:val="00B050"/>
        </w:rPr>
        <w:t xml:space="preserve">Eliminar el texto: </w:t>
      </w:r>
      <w:r>
        <w:t xml:space="preserve"> está repetido</w:t>
      </w:r>
    </w:p>
  </w:comment>
  <w:comment w:initials="C" w:author="Carolina" w:date="2024-06-19T19:33:00Z" w:id="165">
    <w:p w:rsidR="004A136C" w:rsidP="004A136C" w:rsidRDefault="001A233B" w14:paraId="24EEF2DD" w14:textId="77777777">
      <w:pPr>
        <w:pStyle w:val="Textocomentario"/>
      </w:pPr>
      <w:r>
        <w:rPr>
          <w:rStyle w:val="Refdecomentario"/>
        </w:rPr>
        <w:annotationRef/>
      </w:r>
      <w:r w:rsidR="004A136C">
        <w:rPr>
          <w:color w:val="00B050"/>
        </w:rPr>
        <w:t>Cambiar texto por:</w:t>
      </w:r>
      <w:r w:rsidR="004A136C">
        <w:t xml:space="preserve"> Para el desarrollo, trazo o marcación de cabeza de manga, existen infinidad de formas, fórmulas o metodologías.  Sin importar el tipo de línea, es importante que siempre se tenga en cuenta la lógica del comportamiento de las cabezas de manga, según tipo de prenda. </w:t>
      </w:r>
    </w:p>
    <w:p w:rsidR="004A136C" w:rsidP="004A136C" w:rsidRDefault="004A136C" w14:paraId="43542B85" w14:textId="77777777">
      <w:pPr>
        <w:pStyle w:val="Textocomentario"/>
      </w:pPr>
      <w:r>
        <w:t xml:space="preserve">En el  manual de patronaje se pueden encontrar algunos ejemplos de formas para deducir la altura de cabeza de manga.   </w:t>
      </w:r>
    </w:p>
  </w:comment>
  <w:comment w:initials="C" w:author="Carolina" w:date="2024-06-19T21:04:00Z" w:id="166">
    <w:p w:rsidR="003B267B" w:rsidP="003B267B" w:rsidRDefault="003B267B" w14:paraId="6C7AE2F2" w14:textId="3E37B838">
      <w:pPr>
        <w:pStyle w:val="Textocomentario"/>
      </w:pPr>
      <w:r>
        <w:rPr>
          <w:rStyle w:val="Refdecomentario"/>
        </w:rPr>
        <w:annotationRef/>
      </w:r>
      <w:r>
        <w:rPr>
          <w:color w:val="00B050"/>
        </w:rPr>
        <w:t>Eliminar texto</w:t>
      </w:r>
    </w:p>
  </w:comment>
  <w:comment w:initials="C" w:author="Carolina" w:date="2024-06-19T21:17:00Z" w:id="167">
    <w:p w:rsidR="00431CC2" w:rsidP="00431CC2" w:rsidRDefault="00431CC2" w14:paraId="5CFA6BBE" w14:textId="77777777">
      <w:pPr>
        <w:pStyle w:val="Textocomentario"/>
      </w:pPr>
      <w:r>
        <w:rPr>
          <w:rStyle w:val="Refdecomentario"/>
        </w:rPr>
        <w:annotationRef/>
      </w:r>
      <w:r>
        <w:rPr>
          <w:color w:val="00B050"/>
        </w:rPr>
        <w:t>Incluir recurso didáctico</w:t>
      </w:r>
    </w:p>
  </w:comment>
  <w:comment w:initials="C" w:author="Carolina" w:date="2024-06-19T22:57:00Z" w:id="168">
    <w:p w:rsidR="004A136C" w:rsidP="004A136C" w:rsidRDefault="004A136C" w14:paraId="464B687A" w14:textId="77777777">
      <w:pPr>
        <w:pStyle w:val="Textocomentario"/>
      </w:pPr>
      <w:r>
        <w:rPr>
          <w:rStyle w:val="Refdecomentario"/>
        </w:rPr>
        <w:annotationRef/>
      </w:r>
      <w:r>
        <w:rPr>
          <w:color w:val="00B050"/>
        </w:rPr>
        <w:t>Cambiar texto por:</w:t>
      </w:r>
      <w:r>
        <w:t xml:space="preserve"> siempre que se vaya a trazar una cabeza de manga, lo primero que se debe analizar</w:t>
      </w:r>
    </w:p>
  </w:comment>
  <w:comment w:initials="C" w:author="Carolina" w:date="2024-06-19T19:44:00Z" w:id="169">
    <w:p w:rsidR="00F522F3" w:rsidP="00F522F3" w:rsidRDefault="00F522F3" w14:paraId="06604609" w14:textId="44702C30">
      <w:pPr>
        <w:pStyle w:val="Textocomentario"/>
      </w:pPr>
      <w:r>
        <w:rPr>
          <w:rStyle w:val="Refdecomentario"/>
        </w:rPr>
        <w:annotationRef/>
      </w:r>
      <w:r>
        <w:rPr>
          <w:color w:val="00B050"/>
        </w:rPr>
        <w:t>Eliminar texto</w:t>
      </w:r>
    </w:p>
  </w:comment>
  <w:comment w:initials="C" w:author="Carolina" w:date="2024-06-19T23:02:00Z" w:id="170">
    <w:p w:rsidR="00EC1063" w:rsidP="00EC1063" w:rsidRDefault="00B350B0" w14:paraId="5F037DE6" w14:textId="77777777">
      <w:pPr>
        <w:pStyle w:val="Textocomentario"/>
      </w:pPr>
      <w:r>
        <w:rPr>
          <w:rStyle w:val="Refdecomentario"/>
        </w:rPr>
        <w:annotationRef/>
      </w:r>
      <w:r w:rsidR="00EC1063">
        <w:rPr>
          <w:color w:val="00B050"/>
        </w:rPr>
        <w:t>Incluir texto</w:t>
      </w:r>
    </w:p>
    <w:p w:rsidR="00EC1063" w:rsidP="00EC1063" w:rsidRDefault="00EC1063" w14:paraId="2401C4E3" w14:textId="77777777">
      <w:pPr>
        <w:pStyle w:val="Textocomentario"/>
      </w:pPr>
    </w:p>
    <w:p w:rsidR="00EC1063" w:rsidP="00EC1063" w:rsidRDefault="00EC1063" w14:paraId="2FBFBC6C" w14:textId="77777777">
      <w:pPr>
        <w:pStyle w:val="Textocomentario"/>
      </w:pPr>
      <w:r>
        <w:rPr>
          <w:color w:val="00B050"/>
        </w:rPr>
        <w:t xml:space="preserve">Link video: </w:t>
      </w:r>
      <w:hyperlink w:history="1" r:id="rId26">
        <w:r w:rsidRPr="00082505">
          <w:rPr>
            <w:rStyle w:val="Hipervnculo"/>
          </w:rPr>
          <w:t>https://www.youtube.com/watch?v=EAl_FBfkYUE</w:t>
        </w:r>
      </w:hyperlink>
    </w:p>
  </w:comment>
  <w:comment w:initials="C" w:author="Carolina" w:date="2024-06-19T23:10:00Z" w:id="171">
    <w:p w:rsidR="00EC1063" w:rsidP="00EC1063" w:rsidRDefault="00EC1063" w14:paraId="00C6D2ED" w14:textId="3AA95FDE">
      <w:pPr>
        <w:pStyle w:val="Textocomentario"/>
      </w:pPr>
      <w:r>
        <w:rPr>
          <w:rStyle w:val="Refdecomentario"/>
        </w:rPr>
        <w:annotationRef/>
      </w:r>
      <w:r>
        <w:rPr>
          <w:color w:val="00B050"/>
        </w:rPr>
        <w:t>Cambiar palabra por:</w:t>
      </w:r>
      <w:r>
        <w:t xml:space="preserve"> un</w:t>
      </w:r>
    </w:p>
  </w:comment>
  <w:comment w:initials="A" w:author="Autor" w:id="172">
    <w:p w:rsidR="0038116C" w:rsidP="0038116C" w:rsidRDefault="000A09BD" w14:paraId="7F7F5B44" w14:textId="77777777">
      <w:pPr>
        <w:pStyle w:val="Textocomentario"/>
      </w:pPr>
      <w:r>
        <w:rPr>
          <w:rStyle w:val="Refdecomentario"/>
        </w:rPr>
        <w:annotationRef/>
      </w:r>
      <w:r w:rsidR="0038116C">
        <w:rPr>
          <w:color w:val="FF0000"/>
        </w:rPr>
        <w:t>Texto alternativo para Imagen 1 a la 6:</w:t>
      </w:r>
      <w:r w:rsidR="0038116C">
        <w:t xml:space="preserve"> </w:t>
      </w:r>
    </w:p>
    <w:p w:rsidR="0038116C" w:rsidP="0038116C" w:rsidRDefault="0038116C" w14:paraId="40FA6033" w14:textId="77777777">
      <w:pPr>
        <w:pStyle w:val="Textocomentario"/>
      </w:pPr>
      <w:r>
        <w:t>La imagen muestra seis representaciones de blusas, combinando ilustraciones de diseño y fotografías de productos reales. Las tres imágenes superiores son dibujos técnicos que detallan diferentes estilos de mangas en blusas con botones: una con un diseño largo, manga larga y hombros destapados, otra con un diseño clásico, mangas anchas y recogidas en la muñeca y otra con mangas anchas con vuelo. Las tres imágenes inferiores son fotografías de blusas: una de mezclilla con mangas abullonadas, otra a rayas con un diseño moderno, con las mangas ajustadas en la muñeca y cinturón con boleros, y una última en color beige con mangas anchas y con vuelo fluido. Este conjunto muestra una variedad de estilos y detalles en las blusas, ilustrando tanto los aspectos técnicos del diseño como su aplicación en prendas confeccionadas.</w:t>
      </w:r>
    </w:p>
  </w:comment>
  <w:comment w:initials="C" w:author="Carolina" w:date="2024-06-19T23:13:00Z" w:id="173">
    <w:p w:rsidR="00EC1063" w:rsidP="00EC1063" w:rsidRDefault="00EC1063" w14:paraId="0A5808D4" w14:textId="6BA4251C">
      <w:pPr>
        <w:pStyle w:val="Textocomentario"/>
      </w:pPr>
      <w:r>
        <w:rPr>
          <w:rStyle w:val="Refdecomentario"/>
        </w:rPr>
        <w:annotationRef/>
      </w:r>
      <w:r>
        <w:rPr>
          <w:color w:val="00B050"/>
        </w:rPr>
        <w:t>Enumerar y nombrar figura:</w:t>
      </w:r>
      <w:r>
        <w:t xml:space="preserve"> Figura 46. Tipos de mangas</w:t>
      </w:r>
    </w:p>
  </w:comment>
  <w:comment w:initials="C" w:author="Carolina" w:date="2024-06-19T23:24:00Z" w:id="174">
    <w:p w:rsidR="0038116C" w:rsidP="0038116C" w:rsidRDefault="0038116C" w14:paraId="5EF196D4" w14:textId="77777777">
      <w:pPr>
        <w:pStyle w:val="Textocomentario"/>
      </w:pPr>
      <w:r>
        <w:rPr>
          <w:rStyle w:val="Refdecomentario"/>
        </w:rPr>
        <w:annotationRef/>
      </w:r>
      <w:r>
        <w:rPr>
          <w:color w:val="00B050"/>
        </w:rPr>
        <w:t>Incluir texto antes del video</w:t>
      </w:r>
    </w:p>
    <w:p w:rsidR="0038116C" w:rsidP="0038116C" w:rsidRDefault="0038116C" w14:paraId="753434AE" w14:textId="77777777">
      <w:pPr>
        <w:pStyle w:val="Textocomentario"/>
      </w:pPr>
    </w:p>
    <w:p w:rsidR="0038116C" w:rsidP="0038116C" w:rsidRDefault="0038116C" w14:paraId="30ADC288" w14:textId="77777777">
      <w:pPr>
        <w:pStyle w:val="Textocomentario"/>
      </w:pPr>
      <w:r>
        <w:rPr>
          <w:color w:val="00B050"/>
        </w:rPr>
        <w:t xml:space="preserve">Link del video: </w:t>
      </w:r>
      <w:hyperlink w:history="1" r:id="rId27">
        <w:r w:rsidRPr="00A9005D">
          <w:rPr>
            <w:rStyle w:val="Hipervnculo"/>
          </w:rPr>
          <w:t>https://youtu.be/2a81MoVG6Dg</w:t>
        </w:r>
      </w:hyperlink>
    </w:p>
  </w:comment>
  <w:comment w:initials="C" w:author="Carolina" w:date="2024-06-19T23:27:00Z" w:id="175">
    <w:p w:rsidR="0038116C" w:rsidP="0038116C" w:rsidRDefault="0038116C" w14:paraId="35CE0058" w14:textId="77777777">
      <w:pPr>
        <w:pStyle w:val="Textocomentario"/>
      </w:pPr>
      <w:r>
        <w:rPr>
          <w:rStyle w:val="Refdecomentario"/>
        </w:rPr>
        <w:annotationRef/>
      </w:r>
      <w:r>
        <w:rPr>
          <w:color w:val="00B050"/>
        </w:rPr>
        <w:t>Incluir palabra</w:t>
      </w:r>
    </w:p>
  </w:comment>
  <w:comment w:initials="C" w:author="Carolina" w:date="2024-06-19T23:30:00Z" w:id="176">
    <w:p w:rsidR="004F3DF1" w:rsidP="004F3DF1" w:rsidRDefault="004F3DF1" w14:paraId="0B798D36" w14:textId="77777777">
      <w:pPr>
        <w:pStyle w:val="Textocomentario"/>
      </w:pPr>
      <w:r>
        <w:rPr>
          <w:rStyle w:val="Refdecomentario"/>
        </w:rPr>
        <w:annotationRef/>
      </w:r>
      <w:r>
        <w:rPr>
          <w:color w:val="00B050"/>
        </w:rPr>
        <w:t>Cambiar texto por:</w:t>
      </w:r>
      <w:r>
        <w:t xml:space="preserve"> La finalidad del ejercicio es implementar el básico y llevarlo hacia diferentes tipos de diseño, bajo una misma tipología.</w:t>
      </w:r>
    </w:p>
  </w:comment>
  <w:comment w:initials="A" w:author="Autor" w:id="177">
    <w:p w:rsidR="000A09BD" w:rsidP="000A09BD" w:rsidRDefault="000A09BD" w14:paraId="2F71BF05" w14:textId="343F3359">
      <w:pPr>
        <w:pStyle w:val="Textocomentario"/>
      </w:pPr>
      <w:r>
        <w:rPr>
          <w:rStyle w:val="Refdecomentario"/>
        </w:rPr>
        <w:annotationRef/>
      </w:r>
      <w:r>
        <w:t xml:space="preserve">Texto alternativo: </w:t>
      </w:r>
    </w:p>
    <w:p w:rsidR="000A09BD" w:rsidP="000A09BD" w:rsidRDefault="000A09BD" w14:paraId="39B9F191" w14:textId="77777777">
      <w:pPr>
        <w:pStyle w:val="Textocomentario"/>
      </w:pPr>
      <w:r>
        <w:rPr>
          <w:color w:val="0D0D0D"/>
          <w:highlight w:val="white"/>
        </w:rPr>
        <w:t>La imagen muestra tres tipos de prendas femeninas, específicamente dos faldas y un vestido, cada una con un diseño distinto:</w:t>
      </w:r>
    </w:p>
    <w:p w:rsidR="000A09BD" w:rsidP="000A09BD" w:rsidRDefault="000A09BD" w14:paraId="2D751DD8" w14:textId="77777777">
      <w:pPr>
        <w:pStyle w:val="Textocomentario"/>
        <w:numPr>
          <w:ilvl w:val="0"/>
          <w:numId w:val="8"/>
        </w:numPr>
        <w:ind w:left="720"/>
      </w:pPr>
      <w:r>
        <w:rPr>
          <w:b/>
          <w:bCs/>
          <w:color w:val="0D0D0D"/>
          <w:highlight w:val="white"/>
        </w:rPr>
        <w:t>Falda de botones color canela</w:t>
      </w:r>
      <w:r>
        <w:rPr>
          <w:color w:val="0D0D0D"/>
          <w:highlight w:val="white"/>
        </w:rPr>
        <w:t>: La primera imagen muestra una falda corta de color canela con botones delanteros, combinada con medias negras, presentando un estilo juvenil y casual.</w:t>
      </w:r>
    </w:p>
    <w:p w:rsidR="000A09BD" w:rsidP="000A09BD" w:rsidRDefault="000A09BD" w14:paraId="0106BCF7" w14:textId="77777777">
      <w:pPr>
        <w:pStyle w:val="Textocomentario"/>
        <w:numPr>
          <w:ilvl w:val="0"/>
          <w:numId w:val="8"/>
        </w:numPr>
        <w:ind w:left="720"/>
      </w:pPr>
      <w:r>
        <w:rPr>
          <w:b/>
          <w:bCs/>
          <w:color w:val="0D0D0D"/>
          <w:highlight w:val="white"/>
        </w:rPr>
        <w:t>Falda de mezclilla acampanada</w:t>
      </w:r>
      <w:r>
        <w:rPr>
          <w:color w:val="0D0D0D"/>
          <w:highlight w:val="white"/>
        </w:rPr>
        <w:t>: La segunda imagen es de una falda de mezclilla con un corte acampanado y un dobladillo deshilachado, un diseño informal y versátil.</w:t>
      </w:r>
    </w:p>
    <w:p w:rsidR="000A09BD" w:rsidP="000A09BD" w:rsidRDefault="000A09BD" w14:paraId="7A8C0CDE" w14:textId="77777777">
      <w:pPr>
        <w:pStyle w:val="Textocomentario"/>
        <w:numPr>
          <w:ilvl w:val="0"/>
          <w:numId w:val="8"/>
        </w:numPr>
        <w:ind w:left="720"/>
      </w:pPr>
      <w:r>
        <w:rPr>
          <w:b/>
          <w:bCs/>
          <w:color w:val="0D0D0D"/>
          <w:highlight w:val="white"/>
        </w:rPr>
        <w:t>Vestido largo con estampado floral</w:t>
      </w:r>
      <w:r>
        <w:rPr>
          <w:color w:val="0D0D0D"/>
          <w:highlight w:val="white"/>
        </w:rPr>
        <w:t>: La tercera imagen presenta un vestido largo azul con un estampado floral grande en tonos de blanco y amarillo, destacando por su corte elegante y estilizado con escote en V.</w:t>
      </w:r>
    </w:p>
    <w:p w:rsidR="000A09BD" w:rsidP="000A09BD" w:rsidRDefault="000A09BD" w14:paraId="43AB444D" w14:textId="77777777">
      <w:pPr>
        <w:pStyle w:val="Textocomentario"/>
      </w:pPr>
      <w:r>
        <w:rPr>
          <w:color w:val="0D0D0D"/>
          <w:highlight w:val="white"/>
        </w:rPr>
        <w:t>Estas prendas ilustran variados estilos y usos, desde opciones casuales y cotidianas hasta opciones más formales y elegantes.</w:t>
      </w:r>
    </w:p>
  </w:comment>
  <w:comment w:initials="C" w:author="Carolina" w:date="2024-06-19T23:32:00Z" w:id="178">
    <w:p w:rsidR="004F3DF1" w:rsidP="004F3DF1" w:rsidRDefault="004F3DF1" w14:paraId="52030F1E" w14:textId="77777777">
      <w:pPr>
        <w:pStyle w:val="Textocomentario"/>
      </w:pPr>
      <w:r>
        <w:rPr>
          <w:rStyle w:val="Refdecomentario"/>
        </w:rPr>
        <w:annotationRef/>
      </w:r>
      <w:r>
        <w:rPr>
          <w:color w:val="00B050"/>
        </w:rPr>
        <w:t>Nombrar y enumerar figura:</w:t>
      </w:r>
      <w:r>
        <w:t xml:space="preserve"> Figura 47. Diseños de falda</w:t>
      </w:r>
    </w:p>
  </w:comment>
  <w:comment w:initials="C" w:author="Carolina" w:date="2024-06-19T23:51:00Z" w:id="179">
    <w:p w:rsidR="00AE5A3F" w:rsidP="00AE5A3F" w:rsidRDefault="00AE5A3F" w14:paraId="4ADAE4D6" w14:textId="77777777">
      <w:pPr>
        <w:pStyle w:val="Textocomentario"/>
      </w:pPr>
      <w:r>
        <w:rPr>
          <w:rStyle w:val="Refdecomentario"/>
        </w:rPr>
        <w:annotationRef/>
      </w:r>
      <w:r>
        <w:rPr>
          <w:color w:val="00B050"/>
        </w:rPr>
        <w:t>Incluir texto antes del video</w:t>
      </w:r>
    </w:p>
    <w:p w:rsidR="00AE5A3F" w:rsidP="00AE5A3F" w:rsidRDefault="00AE5A3F" w14:paraId="4A89D430" w14:textId="77777777">
      <w:pPr>
        <w:pStyle w:val="Textocomentario"/>
      </w:pPr>
    </w:p>
    <w:p w:rsidR="00AE5A3F" w:rsidP="00AE5A3F" w:rsidRDefault="00AE5A3F" w14:paraId="68AAB542" w14:textId="77777777">
      <w:pPr>
        <w:pStyle w:val="Textocomentario"/>
      </w:pPr>
      <w:r>
        <w:rPr>
          <w:color w:val="00B050"/>
        </w:rPr>
        <w:t xml:space="preserve">Link video </w:t>
      </w:r>
      <w:hyperlink w:history="1" r:id="rId28">
        <w:r w:rsidRPr="009D1497">
          <w:rPr>
            <w:rStyle w:val="Hipervnculo"/>
            <w:i/>
            <w:iCs/>
          </w:rPr>
          <w:t>https://youtu.be/xtyPQh3vtuc</w:t>
        </w:r>
      </w:hyperlink>
    </w:p>
  </w:comment>
  <w:comment w:initials="C" w:author="Carolina" w:date="2024-06-19T23:54:00Z" w:id="180">
    <w:p w:rsidR="00D0413C" w:rsidP="00D0413C" w:rsidRDefault="00AE5A3F" w14:paraId="38301713" w14:textId="77777777">
      <w:pPr>
        <w:pStyle w:val="Textocomentario"/>
      </w:pPr>
      <w:r>
        <w:rPr>
          <w:rStyle w:val="Refdecomentario"/>
        </w:rPr>
        <w:annotationRef/>
      </w:r>
      <w:r w:rsidR="00D0413C">
        <w:rPr>
          <w:color w:val="00B050"/>
        </w:rPr>
        <w:t>Nombrar y enumerar figura:</w:t>
      </w:r>
      <w:r w:rsidR="00D0413C">
        <w:t xml:space="preserve"> Figura 47. Faldas rotonda</w:t>
      </w:r>
    </w:p>
    <w:p w:rsidR="00D0413C" w:rsidP="00D0413C" w:rsidRDefault="00D0413C" w14:paraId="27F21517" w14:textId="77777777">
      <w:pPr>
        <w:pStyle w:val="Textocomentario"/>
      </w:pPr>
    </w:p>
    <w:p w:rsidR="00D0413C" w:rsidP="00D0413C" w:rsidRDefault="00D0413C" w14:paraId="6E1E578C" w14:textId="77777777">
      <w:pPr>
        <w:pStyle w:val="Textocomentario"/>
      </w:pPr>
      <w:r>
        <w:rPr>
          <w:color w:val="00B050"/>
        </w:rPr>
        <w:t>Texto alternativo:</w:t>
      </w:r>
      <w:r>
        <w:t xml:space="preserve"> la figura presenta  cuatro fotografías de faldas en color azul puestas sobre maniquíes, en la figura resaltan las diferentes amplitudes que tienen las faldas</w:t>
      </w:r>
    </w:p>
  </w:comment>
  <w:comment w:initials="C" w:author="Carolina" w:date="2024-06-20T00:06:00Z" w:id="181">
    <w:p w:rsidR="00D0413C" w:rsidP="00D0413C" w:rsidRDefault="00D0413C" w14:paraId="7DB85B6B" w14:textId="77777777">
      <w:pPr>
        <w:pStyle w:val="Textocomentario"/>
      </w:pPr>
      <w:r>
        <w:rPr>
          <w:rStyle w:val="Refdecomentario"/>
        </w:rPr>
        <w:annotationRef/>
      </w:r>
      <w:r>
        <w:rPr>
          <w:color w:val="00B050"/>
        </w:rPr>
        <w:t>Incluir texto antes del video</w:t>
      </w:r>
    </w:p>
    <w:p w:rsidR="00D0413C" w:rsidP="00D0413C" w:rsidRDefault="00D0413C" w14:paraId="2498172E" w14:textId="77777777">
      <w:pPr>
        <w:pStyle w:val="Textocomentario"/>
      </w:pPr>
    </w:p>
    <w:p w:rsidR="00D0413C" w:rsidP="00D0413C" w:rsidRDefault="00D0413C" w14:paraId="0A2E7805" w14:textId="77777777">
      <w:pPr>
        <w:pStyle w:val="Textocomentario"/>
      </w:pPr>
      <w:r>
        <w:rPr>
          <w:color w:val="00B050"/>
        </w:rPr>
        <w:t xml:space="preserve">Link video </w:t>
      </w:r>
      <w:r>
        <w:rPr>
          <w:i/>
          <w:iCs/>
          <w:color w:val="595959"/>
        </w:rPr>
        <w:t>https://youtu.be/NxZQL369p9Q</w:t>
      </w:r>
    </w:p>
  </w:comment>
  <w:comment w:initials="C" w:author="Carolina" w:date="2024-06-20T00:07:00Z" w:id="182">
    <w:p w:rsidR="00D0413C" w:rsidP="00D0413C" w:rsidRDefault="00D0413C" w14:paraId="633A72A4" w14:textId="77777777">
      <w:pPr>
        <w:pStyle w:val="Textocomentario"/>
      </w:pPr>
      <w:r>
        <w:rPr>
          <w:rStyle w:val="Refdecomentario"/>
        </w:rPr>
        <w:annotationRef/>
      </w:r>
      <w:r>
        <w:rPr>
          <w:color w:val="00B050"/>
        </w:rPr>
        <w:t>Eliminar texto</w:t>
      </w:r>
    </w:p>
  </w:comment>
  <w:comment w:initials="C" w:author="Carolina" w:date="2024-06-20T00:18:00Z" w:id="183">
    <w:p w:rsidR="00C42024" w:rsidP="00C42024" w:rsidRDefault="00C42024" w14:paraId="20834312" w14:textId="77777777">
      <w:pPr>
        <w:pStyle w:val="Textocomentario"/>
      </w:pPr>
      <w:r>
        <w:rPr>
          <w:rStyle w:val="Refdecomentario"/>
        </w:rPr>
        <w:annotationRef/>
      </w:r>
      <w:r>
        <w:rPr>
          <w:color w:val="00B050"/>
        </w:rPr>
        <w:t>Enumerar y nombrar figura:</w:t>
      </w:r>
      <w:r>
        <w:t xml:space="preserve"> Figura 48. Vestido de noche</w:t>
      </w:r>
    </w:p>
    <w:p w:rsidR="00C42024" w:rsidP="00C42024" w:rsidRDefault="00C42024" w14:paraId="66B0BDC3" w14:textId="77777777">
      <w:pPr>
        <w:pStyle w:val="Textocomentario"/>
      </w:pPr>
    </w:p>
    <w:p w:rsidR="00C42024" w:rsidP="00C42024" w:rsidRDefault="00C42024" w14:paraId="5A3F413E" w14:textId="77777777">
      <w:pPr>
        <w:pStyle w:val="Textocomentario"/>
      </w:pPr>
      <w:r>
        <w:rPr>
          <w:color w:val="00B050"/>
        </w:rPr>
        <w:t>Texto alternativo:</w:t>
      </w:r>
      <w:r>
        <w:t xml:space="preserve"> en la figura se presentan dos fotografías de mujeres luciendo vestidos de gala de color blanco</w:t>
      </w:r>
    </w:p>
  </w:comment>
  <w:comment w:initials="C" w:author="Carolina" w:date="2024-06-20T00:25:00Z" w:id="184">
    <w:p w:rsidR="00652A4A" w:rsidP="00652A4A" w:rsidRDefault="00652A4A" w14:paraId="7FB5B4D8" w14:textId="77777777">
      <w:pPr>
        <w:pStyle w:val="Textocomentario"/>
      </w:pPr>
      <w:r>
        <w:rPr>
          <w:rStyle w:val="Refdecomentario"/>
        </w:rPr>
        <w:annotationRef/>
      </w:r>
      <w:r>
        <w:rPr>
          <w:color w:val="00B050"/>
        </w:rPr>
        <w:t>Eliminar imagen</w:t>
      </w:r>
    </w:p>
  </w:comment>
  <w:comment w:initials="C" w:author="Carolina" w:date="2024-06-20T00:11:00Z" w:id="185">
    <w:p w:rsidR="00C42024" w:rsidP="00C42024" w:rsidRDefault="00C42024" w14:paraId="30A8FA63" w14:textId="51582281">
      <w:pPr>
        <w:pStyle w:val="Textocomentario"/>
      </w:pPr>
      <w:r>
        <w:rPr>
          <w:rStyle w:val="Refdecomentario"/>
        </w:rPr>
        <w:annotationRef/>
      </w:r>
      <w:r>
        <w:t>I</w:t>
      </w:r>
      <w:r>
        <w:rPr>
          <w:color w:val="00B050"/>
        </w:rPr>
        <w:t>ncluir texto</w:t>
      </w:r>
    </w:p>
    <w:p w:rsidR="00C42024" w:rsidP="00C42024" w:rsidRDefault="00C42024" w14:paraId="5D9A63FB" w14:textId="77777777">
      <w:pPr>
        <w:pStyle w:val="Textocomentario"/>
      </w:pPr>
    </w:p>
    <w:p w:rsidR="00C42024" w:rsidP="00C42024" w:rsidRDefault="00C42024" w14:paraId="1970C6EA" w14:textId="77777777">
      <w:pPr>
        <w:pStyle w:val="Textocomentario"/>
      </w:pPr>
      <w:r>
        <w:rPr>
          <w:color w:val="00B050"/>
        </w:rPr>
        <w:t xml:space="preserve">Link video </w:t>
      </w:r>
      <w:hyperlink w:history="1" r:id="rId29">
        <w:r w:rsidRPr="00F33FFF">
          <w:rPr>
            <w:rStyle w:val="Hipervnculo"/>
          </w:rPr>
          <w:t>https://youtu.be/PSo48U9qR7s</w:t>
        </w:r>
      </w:hyperlink>
    </w:p>
  </w:comment>
  <w:comment w:initials="C" w:author="Carolina" w:date="2024-06-20T00:24:00Z" w:id="186">
    <w:p w:rsidR="00652A4A" w:rsidP="00652A4A" w:rsidRDefault="00652A4A" w14:paraId="50927328" w14:textId="77777777">
      <w:pPr>
        <w:pStyle w:val="Textocomentario"/>
      </w:pPr>
      <w:r>
        <w:rPr>
          <w:rStyle w:val="Refdecomentario"/>
        </w:rPr>
        <w:annotationRef/>
      </w:r>
      <w:r>
        <w:rPr>
          <w:color w:val="00B050"/>
        </w:rPr>
        <w:t>Eliminar texto</w:t>
      </w:r>
    </w:p>
  </w:comment>
  <w:comment w:initials="A" w:author="Autor" w:id="187">
    <w:p w:rsidR="000A09BD" w:rsidP="000A09BD" w:rsidRDefault="000A09BD" w14:paraId="2842C535" w14:textId="77777777">
      <w:pPr>
        <w:pStyle w:val="Textocomentario"/>
      </w:pPr>
      <w:r>
        <w:rPr>
          <w:rStyle w:val="Refdecomentario"/>
        </w:rPr>
        <w:annotationRef/>
      </w:r>
      <w:r>
        <w:t>Imagen decorativa</w:t>
      </w:r>
    </w:p>
  </w:comment>
  <w:comment w:initials="C" w:author="Carolina" w:date="2024-06-20T00:33:00Z" w:id="188">
    <w:p w:rsidR="004325D0" w:rsidP="004325D0" w:rsidRDefault="004325D0" w14:paraId="32A784B9" w14:textId="77777777">
      <w:pPr>
        <w:pStyle w:val="Textocomentario"/>
      </w:pPr>
      <w:r>
        <w:rPr>
          <w:rStyle w:val="Refdecomentario"/>
        </w:rPr>
        <w:annotationRef/>
      </w:r>
      <w:r>
        <w:rPr>
          <w:color w:val="00B050"/>
        </w:rPr>
        <w:t>Enumerar y nombrar figura:</w:t>
      </w:r>
      <w:r>
        <w:t xml:space="preserve"> Figura 49. Pantalón de dama</w:t>
      </w:r>
    </w:p>
    <w:p w:rsidR="004325D0" w:rsidP="004325D0" w:rsidRDefault="004325D0" w14:paraId="5F9B7BBB" w14:textId="77777777">
      <w:pPr>
        <w:pStyle w:val="Textocomentario"/>
      </w:pPr>
    </w:p>
    <w:p w:rsidR="004325D0" w:rsidP="004325D0" w:rsidRDefault="004325D0" w14:paraId="56357433" w14:textId="77777777">
      <w:pPr>
        <w:pStyle w:val="Textocomentario"/>
      </w:pPr>
      <w:r>
        <w:rPr>
          <w:color w:val="00B050"/>
        </w:rPr>
        <w:t>Texto alternativo:</w:t>
      </w:r>
      <w:r>
        <w:t xml:space="preserve"> la fotografía  presenta medio cuerpo, la parte inferior, del cuerpo de una mujer, donde se destaca un pantalón de color gris oscuro mas o menor ceñido al cuerpo y con detalles de prenses y pretina rergativo</w:t>
      </w:r>
    </w:p>
  </w:comment>
  <w:comment w:initials="C" w:author="Carolina" w:date="2024-06-20T00:43:00Z" w:id="189">
    <w:p w:rsidR="00C12F9F" w:rsidP="00C12F9F" w:rsidRDefault="00C12F9F" w14:paraId="1324C5DE" w14:textId="77777777">
      <w:pPr>
        <w:pStyle w:val="Textocomentario"/>
      </w:pPr>
      <w:r>
        <w:rPr>
          <w:rStyle w:val="Refdecomentario"/>
        </w:rPr>
        <w:annotationRef/>
      </w:r>
      <w:r>
        <w:rPr>
          <w:color w:val="00B050"/>
        </w:rPr>
        <w:t>Incluir texto antes del video</w:t>
      </w:r>
    </w:p>
    <w:p w:rsidR="00C12F9F" w:rsidP="00C12F9F" w:rsidRDefault="00C12F9F" w14:paraId="04C795A4" w14:textId="77777777">
      <w:pPr>
        <w:pStyle w:val="Textocomentario"/>
      </w:pPr>
    </w:p>
    <w:p w:rsidR="00C12F9F" w:rsidP="00C12F9F" w:rsidRDefault="00C12F9F" w14:paraId="6D3682D7" w14:textId="77777777">
      <w:pPr>
        <w:pStyle w:val="Textocomentario"/>
      </w:pPr>
      <w:r>
        <w:rPr>
          <w:color w:val="00B050"/>
        </w:rPr>
        <w:t xml:space="preserve">Link Video: </w:t>
      </w:r>
      <w:hyperlink w:history="1" r:id="rId30">
        <w:r w:rsidRPr="007A61AB">
          <w:rPr>
            <w:rStyle w:val="Hipervnculo"/>
          </w:rPr>
          <w:t>https://youtu.be/K2SbwvDv7eA</w:t>
        </w:r>
      </w:hyperlink>
    </w:p>
  </w:comment>
  <w:comment w:initials="C" w:author="Carolina" w:date="2024-06-20T00:50:00Z" w:id="190">
    <w:p w:rsidR="00C12F9F" w:rsidP="00C12F9F" w:rsidRDefault="00C12F9F" w14:paraId="25D77F52" w14:textId="77777777">
      <w:pPr>
        <w:pStyle w:val="Textocomentario"/>
      </w:pPr>
      <w:r>
        <w:rPr>
          <w:rStyle w:val="Refdecomentario"/>
        </w:rPr>
        <w:annotationRef/>
      </w:r>
      <w:r>
        <w:t>Incluir texto antes del video</w:t>
      </w:r>
    </w:p>
    <w:p w:rsidR="00C12F9F" w:rsidP="00C12F9F" w:rsidRDefault="00C12F9F" w14:paraId="573C456E" w14:textId="77777777">
      <w:pPr>
        <w:pStyle w:val="Textocomentario"/>
      </w:pPr>
    </w:p>
    <w:p w:rsidR="00C12F9F" w:rsidP="00C12F9F" w:rsidRDefault="00C12F9F" w14:paraId="69C96AF0" w14:textId="77777777">
      <w:pPr>
        <w:pStyle w:val="Textocomentario"/>
      </w:pPr>
      <w:r>
        <w:t xml:space="preserve">Link video </w:t>
      </w:r>
    </w:p>
  </w:comment>
  <w:comment w:initials="A" w:author="Autor" w:id="191">
    <w:p w:rsidR="005064E0" w:rsidP="005064E0" w:rsidRDefault="005064E0" w14:paraId="30247E58" w14:textId="47054009">
      <w:pPr>
        <w:pStyle w:val="Textocomentario"/>
      </w:pPr>
      <w:r>
        <w:rPr>
          <w:rStyle w:val="Refdecomentario"/>
        </w:rPr>
        <w:annotationRef/>
      </w:r>
      <w:r>
        <w:rPr>
          <w:color w:val="FF0000"/>
        </w:rPr>
        <w:t xml:space="preserve">Texto alternativo de Síntesis: </w:t>
      </w:r>
    </w:p>
    <w:p w:rsidR="005064E0" w:rsidP="005064E0" w:rsidRDefault="005064E0" w14:paraId="030FC911" w14:textId="77777777">
      <w:pPr>
        <w:pStyle w:val="Textocomentario"/>
      </w:pPr>
      <w:r>
        <w:t>La imagen muestra un diagrama con múltiples nodos conectados, centrado en el tema del "Patronaje Básico". Este nodo principal se conecta a varias categorías relacionadas con la confección y el diseño de ropa. A su alrededor, se ramifican nodos específicos para diferentes líneas y tipos de prendas:</w:t>
      </w:r>
    </w:p>
    <w:p w:rsidR="005064E0" w:rsidP="005064E0" w:rsidRDefault="005064E0" w14:paraId="0FA15583" w14:textId="77777777">
      <w:pPr>
        <w:pStyle w:val="Textocomentario"/>
      </w:pPr>
    </w:p>
    <w:p w:rsidR="005064E0" w:rsidP="005064E0" w:rsidRDefault="005064E0" w14:paraId="3B5A4F3F" w14:textId="77777777">
      <w:pPr>
        <w:pStyle w:val="Textocomentario"/>
      </w:pPr>
      <w:r>
        <w:t>Línea Masculina: Incluye nodos para "Base Sastre", "Jean Slim Fit", "Pantalón Clásico" y "Camisa Clásica".</w:t>
      </w:r>
    </w:p>
    <w:p w:rsidR="005064E0" w:rsidP="005064E0" w:rsidRDefault="005064E0" w14:paraId="129EE766" w14:textId="77777777">
      <w:pPr>
        <w:pStyle w:val="Textocomentario"/>
      </w:pPr>
      <w:r>
        <w:t>Línea Femenina: Conecta con "Chaquetas y Vestidos" y "Faldas y Overoles".</w:t>
      </w:r>
    </w:p>
    <w:p w:rsidR="005064E0" w:rsidP="005064E0" w:rsidRDefault="005064E0" w14:paraId="752000C7" w14:textId="77777777">
      <w:pPr>
        <w:pStyle w:val="Textocomentario"/>
      </w:pPr>
      <w:r>
        <w:t>Línea Infantil: Se desglosa en "Patrón a Escala", "Prendas Superiores", "Overol" y "Prendas Inferiores".</w:t>
      </w:r>
    </w:p>
    <w:p w:rsidR="005064E0" w:rsidP="005064E0" w:rsidRDefault="005064E0" w14:paraId="67CAD27E" w14:textId="77777777">
      <w:pPr>
        <w:pStyle w:val="Textocomentario"/>
      </w:pPr>
      <w:r>
        <w:t>También aparece un nodo para "Pinza Correctiva", lo que sugiere ajustes y modificaciones en el diseño para un mejor ajuste.</w:t>
      </w:r>
    </w:p>
    <w:p w:rsidR="005064E0" w:rsidP="005064E0" w:rsidRDefault="005064E0" w14:paraId="3C4C26F8" w14:textId="77777777">
      <w:pPr>
        <w:pStyle w:val="Textocomentario"/>
      </w:pPr>
      <w:r>
        <w:t>El diagrama sirve para visualizar cómo se estructura el patronaje en diferentes categorías y cómo se interrelacionan entre sí dentro del ámbito del diseño de moda, posiblemente utilizado como herramienta educativa o de planificación en el diseño de vestuario.</w:t>
      </w:r>
    </w:p>
  </w:comment>
  <w:comment w:initials="C" w:author="Carolina" w:date="2024-06-20T12:25:00Z" w:id="194">
    <w:p w:rsidR="00A963EC" w:rsidP="00A963EC" w:rsidRDefault="00A963EC" w14:paraId="2900B6E0" w14:textId="77777777">
      <w:pPr>
        <w:pStyle w:val="Textocomentario"/>
      </w:pPr>
      <w:r>
        <w:rPr>
          <w:rStyle w:val="Refdecomentario"/>
        </w:rPr>
        <w:annotationRef/>
      </w:r>
      <w:r>
        <w:rPr>
          <w:color w:val="00B050"/>
        </w:rPr>
        <w:t>Link verificado</w:t>
      </w:r>
    </w:p>
  </w:comment>
  <w:comment w:initials="A" w:author="Autor" w:id="192">
    <w:p w:rsidR="00BF021D" w:rsidP="00593FB0" w:rsidRDefault="00BF021D" w14:paraId="4811E83A" w14:textId="0A213D25">
      <w:pPr>
        <w:pStyle w:val="Textocomentario"/>
      </w:pPr>
      <w:r>
        <w:rPr>
          <w:rStyle w:val="Refdecomentario"/>
        </w:rPr>
        <w:annotationRef/>
      </w:r>
      <w:r>
        <w:t xml:space="preserve">Ajustar en </w:t>
      </w:r>
    </w:p>
  </w:comment>
  <w:comment w:initials="A" w:author="Autor" w:id="193">
    <w:p w:rsidR="00D22A65" w:rsidP="00D22A65" w:rsidRDefault="00D22A65" w14:paraId="22A37AD8" w14:textId="77777777">
      <w:pPr>
        <w:pStyle w:val="Textocomentario"/>
      </w:pPr>
      <w:r>
        <w:rPr>
          <w:rStyle w:val="Refdecomentario"/>
        </w:rPr>
        <w:annotationRef/>
      </w:r>
      <w:r>
        <w:t xml:space="preserve"> Cambiar enlace del recurso por:</w:t>
      </w:r>
    </w:p>
    <w:p w:rsidR="00D22A65" w:rsidP="00D22A65" w:rsidRDefault="00390BE1" w14:paraId="7A7A0252" w14:textId="77777777">
      <w:pPr>
        <w:pStyle w:val="Textocomentario"/>
      </w:pPr>
      <w:hyperlink w:history="1" r:id="rId31">
        <w:r w:rsidRPr="009E1BA1" w:rsidR="00D22A65">
          <w:rPr>
            <w:rStyle w:val="Hipervnculo"/>
          </w:rPr>
          <w:t>https://sena-primo.hosted.exlibrisgroup.com/permalink/f/q6j6k0/sena_aleph000025496</w:t>
        </w:r>
      </w:hyperlink>
    </w:p>
  </w:comment>
  <w:comment w:initials="A" w:author="Autor" w:id="195">
    <w:p w:rsidRPr="000E7744" w:rsidR="00BF021D" w:rsidP="00EC355B" w:rsidRDefault="00BF021D" w14:paraId="294C721E" w14:textId="19909264">
      <w:pPr>
        <w:pStyle w:val="Textocomentario"/>
      </w:pPr>
      <w:r>
        <w:rPr>
          <w:rStyle w:val="Refdecomentario"/>
        </w:rPr>
        <w:annotationRef/>
      </w:r>
      <w:r w:rsidRPr="000E7744">
        <w:t>Ajustar texto en:</w:t>
      </w:r>
    </w:p>
    <w:p w:rsidR="00BF021D" w:rsidP="00EC355B" w:rsidRDefault="00BF021D" w14:paraId="74C2AD15" w14:textId="77777777">
      <w:pPr>
        <w:pStyle w:val="Textocomentario"/>
      </w:pPr>
    </w:p>
    <w:p w:rsidR="00BF021D" w:rsidP="00EC355B" w:rsidRDefault="00BF021D" w14:paraId="6B76E3B4" w14:textId="77777777">
      <w:pPr>
        <w:pStyle w:val="Textocomentario"/>
      </w:pPr>
      <w:r>
        <w:rPr>
          <w:noProof/>
        </w:rPr>
        <w:drawing>
          <wp:inline distT="0" distB="0" distL="0" distR="0" wp14:anchorId="4B0A71F1" wp14:editId="6AC206A3">
            <wp:extent cx="2586579" cy="1037639"/>
            <wp:effectExtent l="0" t="0" r="4445" b="3810"/>
            <wp:docPr id="108" name="Imagen 10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Aplicación, Team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645164" cy="1061141"/>
                    </a:xfrm>
                    <a:prstGeom prst="rect">
                      <a:avLst/>
                    </a:prstGeom>
                  </pic:spPr>
                </pic:pic>
              </a:graphicData>
            </a:graphic>
          </wp:inline>
        </w:drawing>
      </w:r>
    </w:p>
  </w:comment>
  <w:comment w:initials="A" w:author="Autor" w:id="196">
    <w:p w:rsidR="00D22A65" w:rsidP="00D22A65" w:rsidRDefault="00D22A65" w14:paraId="0ED68C59" w14:textId="77777777">
      <w:pPr>
        <w:pStyle w:val="Textocomentario"/>
      </w:pPr>
      <w:r>
        <w:rPr>
          <w:rStyle w:val="Refdecomentario"/>
        </w:rPr>
        <w:annotationRef/>
      </w:r>
      <w:r>
        <w:rPr>
          <w:highlight w:val="yellow"/>
        </w:rPr>
        <w:t>Duarte, N. (1983). Conocimientos básicos de corte. Unidad instruccional No. 3. Servicio Nacional de Aprendizaje</w:t>
      </w:r>
    </w:p>
    <w:p w:rsidR="00D22A65" w:rsidP="00D22A65" w:rsidRDefault="00390BE1" w14:paraId="094E8C1A" w14:textId="77777777">
      <w:pPr>
        <w:pStyle w:val="Textocomentario"/>
      </w:pPr>
      <w:hyperlink w:history="1" r:id="rId33">
        <w:r w:rsidRPr="00557139" w:rsidR="00D22A65">
          <w:rPr>
            <w:rStyle w:val="Hipervnculo"/>
          </w:rPr>
          <w:t>https://repositorio.sena.edu.co/handle/11404/1432?show=full</w:t>
        </w:r>
      </w:hyperlink>
    </w:p>
  </w:comment>
  <w:comment w:initials="CS" w:author="Carolina Jiménez Suescún" w:date="2024-08-20T23:35:50" w:id="633991781">
    <w:p w:rsidR="48851C77" w:rsidRDefault="48851C77" w14:paraId="61E83D9A" w14:textId="00D989D1">
      <w:pPr>
        <w:pStyle w:val="CommentText"/>
      </w:pPr>
      <w:r w:rsidRPr="48851C77" w:rsidR="48851C77">
        <w:rPr>
          <w:color w:val="F79646" w:themeColor="accent6" w:themeTint="FF" w:themeShade="FF"/>
        </w:rPr>
        <w:t>Incluir texto antes de la síntesis</w:t>
      </w:r>
      <w:r>
        <w:rPr>
          <w:rStyle w:val="CommentReference"/>
        </w:rPr>
        <w:annotationRef/>
      </w:r>
    </w:p>
  </w:comment>
  <w:comment w:initials="CS" w:author="Carolina Jiménez Suescún" w:date="2024-08-26T15:55:25" w:id="1745860674">
    <w:p w:rsidR="138FE10D" w:rsidRDefault="138FE10D" w14:paraId="13670A79" w14:textId="5A9FABEC">
      <w:pPr>
        <w:pStyle w:val="CommentText"/>
      </w:pPr>
      <w:r w:rsidRPr="138FE10D" w:rsidR="138FE10D">
        <w:rPr>
          <w:color w:val="F79646" w:themeColor="accent6" w:themeTint="FF" w:themeShade="FF"/>
        </w:rPr>
        <w:t xml:space="preserve">Texto alternativo: </w:t>
      </w:r>
      <w:r w:rsidR="138FE10D">
        <w:rPr/>
        <w:t>la imagen presenta un molde básico de camiseta para niño.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B8217FC"/>
  <w15:commentEx w15:done="0" w15:paraId="52AA9249"/>
  <w15:commentEx w15:done="0" w15:paraId="4EBF4496"/>
  <w15:commentEx w15:done="0" w15:paraId="3C9E9740"/>
  <w15:commentEx w15:done="0" w15:paraId="0E1B1FBD"/>
  <w15:commentEx w15:done="0" w15:paraId="4446A391"/>
  <w15:commentEx w15:done="0" w15:paraId="7D8D8A2A"/>
  <w15:commentEx w15:done="0" w15:paraId="3F975A14"/>
  <w15:commentEx w15:done="0" w15:paraId="58600318"/>
  <w15:commentEx w15:done="0" w15:paraId="076DA5DA"/>
  <w15:commentEx w15:done="0" w15:paraId="126BC9A5"/>
  <w15:commentEx w15:done="0" w15:paraId="03056D31"/>
  <w15:commentEx w15:done="0" w15:paraId="13F4D761"/>
  <w15:commentEx w15:done="0" w15:paraId="56D6262A" w15:paraIdParent="13F4D761"/>
  <w15:commentEx w15:done="0" w15:paraId="1565DE02"/>
  <w15:commentEx w15:done="0" w15:paraId="02F985E1"/>
  <w15:commentEx w15:done="0" w15:paraId="3DAFE4A0"/>
  <w15:commentEx w15:done="0" w15:paraId="4DEB8815"/>
  <w15:commentEx w15:done="0" w15:paraId="52631C8B"/>
  <w15:commentEx w15:done="0" w15:paraId="1B8E9070"/>
  <w15:commentEx w15:done="0" w15:paraId="2E4A9746" w15:paraIdParent="1B8E9070"/>
  <w15:commentEx w15:done="0" w15:paraId="3E59B359"/>
  <w15:commentEx w15:done="0" w15:paraId="6983B773" w15:paraIdParent="3E59B359"/>
  <w15:commentEx w15:done="0" w15:paraId="7F9739B7"/>
  <w15:commentEx w15:done="0" w15:paraId="4DE8DF9D" w15:paraIdParent="7F9739B7"/>
  <w15:commentEx w15:done="0" w15:paraId="6C1A59A1"/>
  <w15:commentEx w15:done="0" w15:paraId="13071680" w15:paraIdParent="6C1A59A1"/>
  <w15:commentEx w15:done="0" w15:paraId="411F4371"/>
  <w15:commentEx w15:done="0" w15:paraId="2A45B6F3" w15:paraIdParent="411F4371"/>
  <w15:commentEx w15:done="0" w15:paraId="1B955001"/>
  <w15:commentEx w15:done="0" w15:paraId="4561AC79" w15:paraIdParent="1B955001"/>
  <w15:commentEx w15:done="0" w15:paraId="3FCA3066"/>
  <w15:commentEx w15:done="0" w15:paraId="78431D98"/>
  <w15:commentEx w15:done="0" w15:paraId="578B7E6B"/>
  <w15:commentEx w15:done="0" w15:paraId="4F7C680C" w15:paraIdParent="578B7E6B"/>
  <w15:commentEx w15:done="0" w15:paraId="66D2482C"/>
  <w15:commentEx w15:done="0" w15:paraId="4A8ED207" w15:paraIdParent="66D2482C"/>
  <w15:commentEx w15:done="0" w15:paraId="78F639BD"/>
  <w15:commentEx w15:done="0" w15:paraId="5045CE42"/>
  <w15:commentEx w15:done="0" w15:paraId="04CE1350" w15:paraIdParent="5045CE42"/>
  <w15:commentEx w15:done="0" w15:paraId="638AF6AF"/>
  <w15:commentEx w15:done="0" w15:paraId="560A2047"/>
  <w15:commentEx w15:done="0" w15:paraId="13CDDA52"/>
  <w15:commentEx w15:done="0" w15:paraId="1A164282"/>
  <w15:commentEx w15:done="0" w15:paraId="59E43EA1" w15:paraIdParent="1A164282"/>
  <w15:commentEx w15:done="0" w15:paraId="3EF12378"/>
  <w15:commentEx w15:done="0" w15:paraId="1B724E61" w15:paraIdParent="3EF12378"/>
  <w15:commentEx w15:done="0" w15:paraId="7AD3C1AB"/>
  <w15:commentEx w15:done="0" w15:paraId="55DAB903" w15:paraIdParent="7AD3C1AB"/>
  <w15:commentEx w15:done="0" w15:paraId="4162988F"/>
  <w15:commentEx w15:done="0" w15:paraId="538BFDD5"/>
  <w15:commentEx w15:done="0" w15:paraId="7EFF293D" w15:paraIdParent="538BFDD5"/>
  <w15:commentEx w15:done="0" w15:paraId="47F4BB8A"/>
  <w15:commentEx w15:done="0" w15:paraId="68955AB9" w15:paraIdParent="47F4BB8A"/>
  <w15:commentEx w15:done="0" w15:paraId="3A86A4DF"/>
  <w15:commentEx w15:done="0" w15:paraId="372321B4"/>
  <w15:commentEx w15:done="0" w15:paraId="3302F09B"/>
  <w15:commentEx w15:done="0" w15:paraId="594C6541"/>
  <w15:commentEx w15:done="0" w15:paraId="711590BF" w15:paraIdParent="594C6541"/>
  <w15:commentEx w15:done="0" w15:paraId="3B34C772" w15:paraIdParent="594C6541"/>
  <w15:commentEx w15:done="0" w15:paraId="665A7B42"/>
  <w15:commentEx w15:done="0" w15:paraId="58335847" w15:paraIdParent="665A7B42"/>
  <w15:commentEx w15:done="0" w15:paraId="2FB26B25"/>
  <w15:commentEx w15:done="0" w15:paraId="6F3999BD"/>
  <w15:commentEx w15:done="0" w15:paraId="3CE2B04B"/>
  <w15:commentEx w15:done="0" w15:paraId="1D29C989"/>
  <w15:commentEx w15:done="0" w15:paraId="494AD279"/>
  <w15:commentEx w15:done="0" w15:paraId="34EDB737"/>
  <w15:commentEx w15:done="0" w15:paraId="3D1E9B36"/>
  <w15:commentEx w15:done="0" w15:paraId="22F1A7E0"/>
  <w15:commentEx w15:done="0" w15:paraId="0FAD7D8C"/>
  <w15:commentEx w15:done="0" w15:paraId="1458ABDB"/>
  <w15:commentEx w15:done="0" w15:paraId="52B23F5A"/>
  <w15:commentEx w15:done="0" w15:paraId="09EB5CF8" w15:paraIdParent="52B23F5A"/>
  <w15:commentEx w15:done="0" w15:paraId="1AD4D0FA"/>
  <w15:commentEx w15:done="0" w15:paraId="22BCB659"/>
  <w15:commentEx w15:done="0" w15:paraId="4A37C4D5"/>
  <w15:commentEx w15:done="0" w15:paraId="2EFA489E" w15:paraIdParent="4A37C4D5"/>
  <w15:commentEx w15:done="0" w15:paraId="41EDCEA7"/>
  <w15:commentEx w15:done="0" w15:paraId="0CC2C740"/>
  <w15:commentEx w15:done="0" w15:paraId="10EA857B"/>
  <w15:commentEx w15:done="0" w15:paraId="78D24F1B"/>
  <w15:commentEx w15:done="0" w15:paraId="6C934B30"/>
  <w15:commentEx w15:done="0" w15:paraId="325EED26"/>
  <w15:commentEx w15:done="0" w15:paraId="1DBF244A"/>
  <w15:commentEx w15:done="0" w15:paraId="08CD6844"/>
  <w15:commentEx w15:done="0" w15:paraId="2FD97CF9"/>
  <w15:commentEx w15:done="0" w15:paraId="7363B59A"/>
  <w15:commentEx w15:done="0" w15:paraId="7F479EDD"/>
  <w15:commentEx w15:done="0" w15:paraId="2C16A5D6"/>
  <w15:commentEx w15:done="0" w15:paraId="7962860B" w15:paraIdParent="2C16A5D6"/>
  <w15:commentEx w15:done="0" w15:paraId="485480F4"/>
  <w15:commentEx w15:done="0" w15:paraId="3755C52A"/>
  <w15:commentEx w15:done="0" w15:paraId="157E95D7"/>
  <w15:commentEx w15:done="0" w15:paraId="4CAA6AE2"/>
  <w15:commentEx w15:done="0" w15:paraId="7258CCF1"/>
  <w15:commentEx w15:done="0" w15:paraId="05CCE260"/>
  <w15:commentEx w15:done="0" w15:paraId="6326BA2C"/>
  <w15:commentEx w15:done="0" w15:paraId="612EEA4B"/>
  <w15:commentEx w15:done="0" w15:paraId="6498760C"/>
  <w15:commentEx w15:done="0" w15:paraId="3B295BE9"/>
  <w15:commentEx w15:done="0" w15:paraId="7DAF5EE7"/>
  <w15:commentEx w15:done="0" w15:paraId="7B05A4E0"/>
  <w15:commentEx w15:done="0" w15:paraId="16EAD4CD"/>
  <w15:commentEx w15:done="0" w15:paraId="586A1FDD"/>
  <w15:commentEx w15:done="0" w15:paraId="66823412" w15:paraIdParent="586A1FDD"/>
  <w15:commentEx w15:done="0" w15:paraId="0BEB2264"/>
  <w15:commentEx w15:done="0" w15:paraId="6FD5702F"/>
  <w15:commentEx w15:done="0" w15:paraId="09D2EDD9"/>
  <w15:commentEx w15:done="0" w15:paraId="5331ABC2" w15:paraIdParent="09D2EDD9"/>
  <w15:commentEx w15:done="0" w15:paraId="644B25CE"/>
  <w15:commentEx w15:done="0" w15:paraId="0CFD519B"/>
  <w15:commentEx w15:done="0" w15:paraId="1237725C" w15:paraIdParent="0CFD519B"/>
  <w15:commentEx w15:done="0" w15:paraId="13C0E64F"/>
  <w15:commentEx w15:done="0" w15:paraId="21D4BBFA"/>
  <w15:commentEx w15:done="0" w15:paraId="4A195622"/>
  <w15:commentEx w15:done="0" w15:paraId="1CFBFF25"/>
  <w15:commentEx w15:done="0" w15:paraId="2A32EE12"/>
  <w15:commentEx w15:done="0" w15:paraId="5035F0EA"/>
  <w15:commentEx w15:done="0" w15:paraId="79013B16"/>
  <w15:commentEx w15:done="0" w15:paraId="4921932E"/>
  <w15:commentEx w15:done="0" w15:paraId="525D6FFA"/>
  <w15:commentEx w15:done="0" w15:paraId="13DDD838"/>
  <w15:commentEx w15:done="0" w15:paraId="27E149A1"/>
  <w15:commentEx w15:done="0" w15:paraId="7BAEFED0"/>
  <w15:commentEx w15:done="0" w15:paraId="73B55036"/>
  <w15:commentEx w15:done="0" w15:paraId="45C503C9"/>
  <w15:commentEx w15:done="0" w15:paraId="3F0E65AE"/>
  <w15:commentEx w15:done="0" w15:paraId="5CD16FCF"/>
  <w15:commentEx w15:done="0" w15:paraId="00B93BEB"/>
  <w15:commentEx w15:done="0" w15:paraId="2F17A522" w15:paraIdParent="00B93BEB"/>
  <w15:commentEx w15:done="0" w15:paraId="03B0B61B"/>
  <w15:commentEx w15:done="0" w15:paraId="0249255C"/>
  <w15:commentEx w15:done="0" w15:paraId="6716B1D0"/>
  <w15:commentEx w15:done="0" w15:paraId="718C8A30"/>
  <w15:commentEx w15:done="0" w15:paraId="104D26FE"/>
  <w15:commentEx w15:done="0" w15:paraId="6EC296B6"/>
  <w15:commentEx w15:done="0" w15:paraId="3999559F"/>
  <w15:commentEx w15:done="0" w15:paraId="0732911B"/>
  <w15:commentEx w15:done="0" w15:paraId="30B13707"/>
  <w15:commentEx w15:done="0" w15:paraId="64168912"/>
  <w15:commentEx w15:done="0" w15:paraId="53DA0C14"/>
  <w15:commentEx w15:done="0" w15:paraId="7D188F24" w15:paraIdParent="53DA0C14"/>
  <w15:commentEx w15:done="0" w15:paraId="480008A3"/>
  <w15:commentEx w15:done="0" w15:paraId="0B3E11F4"/>
  <w15:commentEx w15:done="0" w15:paraId="40850371" w15:paraIdParent="0B3E11F4"/>
  <w15:commentEx w15:done="0" w15:paraId="6E5F85D3"/>
  <w15:commentEx w15:done="0" w15:paraId="76A8B587"/>
  <w15:commentEx w15:done="0" w15:paraId="2201B58B" w15:paraIdParent="76A8B587"/>
  <w15:commentEx w15:done="0" w15:paraId="7209E2AC"/>
  <w15:commentEx w15:done="0" w15:paraId="4B5E5205" w15:paraIdParent="7209E2AC"/>
  <w15:commentEx w15:done="0" w15:paraId="4A16EE33"/>
  <w15:commentEx w15:done="0" w15:paraId="0B28B532" w15:paraIdParent="4A16EE33"/>
  <w15:commentEx w15:done="0" w15:paraId="5A9BD29E"/>
  <w15:commentEx w15:done="0" w15:paraId="03DD377D" w15:paraIdParent="5A9BD29E"/>
  <w15:commentEx w15:done="0" w15:paraId="739D20C2"/>
  <w15:commentEx w15:done="0" w15:paraId="56902A3C"/>
  <w15:commentEx w15:done="0" w15:paraId="16560F8E"/>
  <w15:commentEx w15:done="0" w15:paraId="4E469637"/>
  <w15:commentEx w15:done="0" w15:paraId="7A113B2B"/>
  <w15:commentEx w15:done="0" w15:paraId="30021410"/>
  <w15:commentEx w15:done="0" w15:paraId="43542B85"/>
  <w15:commentEx w15:done="0" w15:paraId="6C7AE2F2"/>
  <w15:commentEx w15:done="0" w15:paraId="5CFA6BBE"/>
  <w15:commentEx w15:done="0" w15:paraId="464B687A"/>
  <w15:commentEx w15:done="0" w15:paraId="06604609"/>
  <w15:commentEx w15:done="0" w15:paraId="2FBFBC6C"/>
  <w15:commentEx w15:done="0" w15:paraId="00C6D2ED"/>
  <w15:commentEx w15:done="0" w15:paraId="40FA6033"/>
  <w15:commentEx w15:done="0" w15:paraId="0A5808D4" w15:paraIdParent="40FA6033"/>
  <w15:commentEx w15:done="0" w15:paraId="30ADC288"/>
  <w15:commentEx w15:done="0" w15:paraId="35CE0058"/>
  <w15:commentEx w15:done="0" w15:paraId="0B798D36"/>
  <w15:commentEx w15:done="0" w15:paraId="43AB444D"/>
  <w15:commentEx w15:done="0" w15:paraId="52030F1E" w15:paraIdParent="43AB444D"/>
  <w15:commentEx w15:done="0" w15:paraId="68AAB542"/>
  <w15:commentEx w15:done="0" w15:paraId="6E1E578C"/>
  <w15:commentEx w15:done="0" w15:paraId="0A2E7805"/>
  <w15:commentEx w15:done="0" w15:paraId="633A72A4"/>
  <w15:commentEx w15:done="0" w15:paraId="5A3F413E"/>
  <w15:commentEx w15:done="0" w15:paraId="7FB5B4D8"/>
  <w15:commentEx w15:done="0" w15:paraId="1970C6EA"/>
  <w15:commentEx w15:done="0" w15:paraId="50927328"/>
  <w15:commentEx w15:done="0" w15:paraId="2842C535"/>
  <w15:commentEx w15:done="0" w15:paraId="56357433"/>
  <w15:commentEx w15:done="0" w15:paraId="6D3682D7"/>
  <w15:commentEx w15:done="0" w15:paraId="69C96AF0"/>
  <w15:commentEx w15:done="0" w15:paraId="3C4C26F8"/>
  <w15:commentEx w15:done="0" w15:paraId="2900B6E0"/>
  <w15:commentEx w15:done="0" w15:paraId="4811E83A"/>
  <w15:commentEx w15:done="0" w15:paraId="7A7A0252" w15:paraIdParent="4811E83A"/>
  <w15:commentEx w15:done="0" w15:paraId="6B76E3B4"/>
  <w15:commentEx w15:done="0" w15:paraId="094E8C1A" w15:paraIdParent="6B76E3B4"/>
  <w15:commentEx w15:done="0" w15:paraId="61E83D9A"/>
  <w15:commentEx w15:done="0" w15:paraId="13670A79" w15:paraIdParent="52631C8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BA0DFBA" w16cex:dateUtc="2024-06-17T03:19:00Z"/>
  <w16cex:commentExtensible w16cex:durableId="1D161D06" w16cex:dateUtc="2024-06-17T23:50:00Z"/>
  <w16cex:commentExtensible w16cex:durableId="21AF64D3" w16cex:dateUtc="2024-06-18T00:38:00Z"/>
  <w16cex:commentExtensible w16cex:durableId="092FFAB5" w16cex:dateUtc="2024-06-18T00:39:00Z"/>
  <w16cex:commentExtensible w16cex:durableId="617A844A" w16cex:dateUtc="2024-06-18T00:42:00Z"/>
  <w16cex:commentExtensible w16cex:durableId="5E51F207" w16cex:dateUtc="2024-06-18T00:58:00Z"/>
  <w16cex:commentExtensible w16cex:durableId="36F43FDB" w16cex:dateUtc="2024-06-18T00:54:00Z"/>
  <w16cex:commentExtensible w16cex:durableId="132C2E08" w16cex:dateUtc="2024-06-18T01:15:00Z"/>
  <w16cex:commentExtensible w16cex:durableId="7395B983" w16cex:dateUtc="2024-06-18T01:15:00Z"/>
  <w16cex:commentExtensible w16cex:durableId="13873D8A" w16cex:dateUtc="2024-06-18T01:13:00Z"/>
  <w16cex:commentExtensible w16cex:durableId="0BF1A7CC" w16cex:dateUtc="2024-06-18T01:30:00Z"/>
  <w16cex:commentExtensible w16cex:durableId="768EF4BB" w16cex:dateUtc="2024-06-18T01:40:00Z"/>
  <w16cex:commentExtensible w16cex:durableId="0C644F47" w16cex:dateUtc="2024-06-18T01:41:00Z"/>
  <w16cex:commentExtensible w16cex:durableId="1A25FFDE" w16cex:dateUtc="2024-06-18T01:43:00Z"/>
  <w16cex:commentExtensible w16cex:durableId="0D66CE1F" w16cex:dateUtc="2024-06-18T01:44:00Z"/>
  <w16cex:commentExtensible w16cex:durableId="5E5F0262" w16cex:dateUtc="2024-06-18T01:45:00Z"/>
  <w16cex:commentExtensible w16cex:durableId="0710C957" w16cex:dateUtc="2024-06-18T01:32:00Z"/>
  <w16cex:commentExtensible w16cex:durableId="09037845" w16cex:dateUtc="2024-06-18T01:37:00Z"/>
  <w16cex:commentExtensible w16cex:durableId="0B177B2A" w16cex:dateUtc="2024-06-18T02:04:00Z"/>
  <w16cex:commentExtensible w16cex:durableId="59B9AFE0" w16cex:dateUtc="2024-06-18T02:10:00Z"/>
  <w16cex:commentExtensible w16cex:durableId="7EDF55B6" w16cex:dateUtc="2024-06-18T01:38:00Z"/>
  <w16cex:commentExtensible w16cex:durableId="09EE10E9" w16cex:dateUtc="2024-06-18T02:11:00Z"/>
  <w16cex:commentExtensible w16cex:durableId="18A8788B" w16cex:dateUtc="2024-06-18T02:13:00Z"/>
  <w16cex:commentExtensible w16cex:durableId="7BF6F85E" w16cex:dateUtc="2024-06-18T02:18:00Z"/>
  <w16cex:commentExtensible w16cex:durableId="5D5EAA06" w16cex:dateUtc="2024-06-18T04:15:00Z"/>
  <w16cex:commentExtensible w16cex:durableId="4530E372" w16cex:dateUtc="2024-06-18T04:15:00Z"/>
  <w16cex:commentExtensible w16cex:durableId="6955404B" w16cex:dateUtc="2024-06-18T04:17:00Z"/>
  <w16cex:commentExtensible w16cex:durableId="09B3CE8F" w16cex:dateUtc="2024-06-18T04:24:00Z"/>
  <w16cex:commentExtensible w16cex:durableId="1944AEED" w16cex:dateUtc="2024-06-18T04:25:00Z"/>
  <w16cex:commentExtensible w16cex:durableId="3D85108F" w16cex:dateUtc="2024-06-18T04:34:00Z"/>
  <w16cex:commentExtensible w16cex:durableId="13A5B16B" w16cex:dateUtc="2024-06-18T04:29:00Z"/>
  <w16cex:commentExtensible w16cex:durableId="5F9C796A" w16cex:dateUtc="2024-06-18T04:37:00Z"/>
  <w16cex:commentExtensible w16cex:durableId="7F2DD8F2" w16cex:dateUtc="2024-06-18T04:46:00Z"/>
  <w16cex:commentExtensible w16cex:durableId="4AABE6FB" w16cex:dateUtc="2024-06-18T13:57:00Z"/>
  <w16cex:commentExtensible w16cex:durableId="5E54198E" w16cex:dateUtc="2024-06-18T14:00:00Z"/>
  <w16cex:commentExtensible w16cex:durableId="0376775D" w16cex:dateUtc="2024-06-18T14:07:00Z"/>
  <w16cex:commentExtensible w16cex:durableId="643FCF27" w16cex:dateUtc="2024-06-18T14:12:00Z"/>
  <w16cex:commentExtensible w16cex:durableId="19FC4A8F" w16cex:dateUtc="2024-06-18T14:21:00Z"/>
  <w16cex:commentExtensible w16cex:durableId="4DCCAF92" w16cex:dateUtc="2024-06-18T14:38:00Z"/>
  <w16cex:commentExtensible w16cex:durableId="4F2208CE" w16cex:dateUtc="2024-06-18T14:42:00Z"/>
  <w16cex:commentExtensible w16cex:durableId="6248E51B" w16cex:dateUtc="2024-06-18T14:45:00Z"/>
  <w16cex:commentExtensible w16cex:durableId="7A75D8A5" w16cex:dateUtc="2024-06-18T14:48:00Z"/>
  <w16cex:commentExtensible w16cex:durableId="5D66B998" w16cex:dateUtc="2024-06-18T14:50:00Z"/>
  <w16cex:commentExtensible w16cex:durableId="2E8BE924" w16cex:dateUtc="2024-06-18T14:53:00Z"/>
  <w16cex:commentExtensible w16cex:durableId="2DAC8422" w16cex:dateUtc="2024-06-18T15:01:00Z"/>
  <w16cex:commentExtensible w16cex:durableId="46C10CFF" w16cex:dateUtc="2024-06-18T14:55:00Z"/>
  <w16cex:commentExtensible w16cex:durableId="0B87129A" w16cex:dateUtc="2024-06-18T15:03:00Z"/>
  <w16cex:commentExtensible w16cex:durableId="47CAC3D5" w16cex:dateUtc="2024-06-18T15:09:00Z"/>
  <w16cex:commentExtensible w16cex:durableId="0CBDF351" w16cex:dateUtc="2024-06-18T15:50:00Z"/>
  <w16cex:commentExtensible w16cex:durableId="609BBACF" w16cex:dateUtc="2024-06-18T16:02:00Z"/>
  <w16cex:commentExtensible w16cex:durableId="20D11F1E" w16cex:dateUtc="2024-06-18T16:07:00Z"/>
  <w16cex:commentExtensible w16cex:durableId="7C2313DA" w16cex:dateUtc="2024-06-18T16:08:00Z"/>
  <w16cex:commentExtensible w16cex:durableId="69615E40" w16cex:dateUtc="2024-06-18T16:08:00Z"/>
  <w16cex:commentExtensible w16cex:durableId="555B5EB4" w16cex:dateUtc="2024-06-18T16:19:00Z"/>
  <w16cex:commentExtensible w16cex:durableId="1D6C4989" w16cex:dateUtc="2024-06-18T16:24:00Z"/>
  <w16cex:commentExtensible w16cex:durableId="399CFA9D" w16cex:dateUtc="2024-06-18T16:26:00Z"/>
  <w16cex:commentExtensible w16cex:durableId="72597B1E" w16cex:dateUtc="2024-06-18T16:27:00Z"/>
  <w16cex:commentExtensible w16cex:durableId="12B9F31D" w16cex:dateUtc="2024-06-18T16:54:00Z"/>
  <w16cex:commentExtensible w16cex:durableId="0E0688CD" w16cex:dateUtc="2024-06-18T17:22:00Z"/>
  <w16cex:commentExtensible w16cex:durableId="71E840B3" w16cex:dateUtc="2024-06-18T17:04:00Z"/>
  <w16cex:commentExtensible w16cex:durableId="3D78FEC5" w16cex:dateUtc="2024-06-18T17:15:00Z"/>
  <w16cex:commentExtensible w16cex:durableId="3623EAD5" w16cex:dateUtc="2024-06-18T17:24:00Z"/>
  <w16cex:commentExtensible w16cex:durableId="07E06676" w16cex:dateUtc="2024-06-18T17:25:00Z"/>
  <w16cex:commentExtensible w16cex:durableId="17ABE77D" w16cex:dateUtc="2024-06-18T17:31:00Z"/>
  <w16cex:commentExtensible w16cex:durableId="30E1A1F9" w16cex:dateUtc="2024-06-18T17:40:00Z"/>
  <w16cex:commentExtensible w16cex:durableId="0AA8B7ED" w16cex:dateUtc="2024-06-18T17:41:00Z"/>
  <w16cex:commentExtensible w16cex:durableId="2050ED03" w16cex:dateUtc="2024-06-18T17:43:00Z"/>
  <w16cex:commentExtensible w16cex:durableId="020869B9" w16cex:dateUtc="2024-06-18T17:52:00Z"/>
  <w16cex:commentExtensible w16cex:durableId="28478785" w16cex:dateUtc="2024-06-18T17:55:00Z"/>
  <w16cex:commentExtensible w16cex:durableId="10791D63" w16cex:dateUtc="2024-06-18T17:55:00Z"/>
  <w16cex:commentExtensible w16cex:durableId="00667F28" w16cex:dateUtc="2024-06-18T17:58:00Z"/>
  <w16cex:commentExtensible w16cex:durableId="5371D964" w16cex:dateUtc="2024-06-18T18:00:00Z"/>
  <w16cex:commentExtensible w16cex:durableId="1E4846C1" w16cex:dateUtc="2024-06-18T20:16:00Z"/>
  <w16cex:commentExtensible w16cex:durableId="6799260A" w16cex:dateUtc="2024-06-18T21:43:00Z"/>
  <w16cex:commentExtensible w16cex:durableId="06F0161B" w16cex:dateUtc="2024-06-18T21:40:00Z"/>
  <w16cex:commentExtensible w16cex:durableId="5AF2302A" w16cex:dateUtc="2024-06-18T22:23:00Z"/>
  <w16cex:commentExtensible w16cex:durableId="13F05CD5" w16cex:dateUtc="2024-06-18T22:36:00Z"/>
  <w16cex:commentExtensible w16cex:durableId="1BFF1259" w16cex:dateUtc="2024-06-18T23:08:00Z"/>
  <w16cex:commentExtensible w16cex:durableId="0FD80D80" w16cex:dateUtc="2024-06-18T22:59:00Z"/>
  <w16cex:commentExtensible w16cex:durableId="1AB0546F" w16cex:dateUtc="2024-06-19T00:43:00Z"/>
  <w16cex:commentExtensible w16cex:durableId="458D3903" w16cex:dateUtc="2024-06-19T01:05:00Z"/>
  <w16cex:commentExtensible w16cex:durableId="52E95C57" w16cex:dateUtc="2024-06-19T15:17:00Z"/>
  <w16cex:commentExtensible w16cex:durableId="5121670D" w16cex:dateUtc="2024-06-19T15:23:00Z"/>
  <w16cex:commentExtensible w16cex:durableId="11D4CCAE" w16cex:dateUtc="2024-06-19T01:35:00Z"/>
  <w16cex:commentExtensible w16cex:durableId="0B3F9327" w16cex:dateUtc="2024-06-19T01:37:00Z"/>
  <w16cex:commentExtensible w16cex:durableId="19B48C6B" w16cex:dateUtc="2024-06-19T15:25:00Z"/>
  <w16cex:commentExtensible w16cex:durableId="2C831717" w16cex:dateUtc="2024-06-19T01:42:00Z"/>
  <w16cex:commentExtensible w16cex:durableId="095F5E14" w16cex:dateUtc="2024-06-19T15:07:00Z"/>
  <w16cex:commentExtensible w16cex:durableId="176F6080" w16cex:dateUtc="2024-06-19T17:55:00Z"/>
  <w16cex:commentExtensible w16cex:durableId="4639D81E" w16cex:dateUtc="2024-06-19T18:03:00Z"/>
  <w16cex:commentExtensible w16cex:durableId="78BBAF9A" w16cex:dateUtc="2024-06-19T18:08:00Z"/>
  <w16cex:commentExtensible w16cex:durableId="2BE814B5" w16cex:dateUtc="2024-06-19T18:12:00Z"/>
  <w16cex:commentExtensible w16cex:durableId="355281D1" w16cex:dateUtc="2024-06-19T18:16:00Z"/>
  <w16cex:commentExtensible w16cex:durableId="5372A792" w16cex:dateUtc="2024-06-19T18:16:00Z"/>
  <w16cex:commentExtensible w16cex:durableId="36714478" w16cex:dateUtc="2024-06-19T18:19:00Z"/>
  <w16cex:commentExtensible w16cex:durableId="6AD2FEC1" w16cex:dateUtc="2024-06-19T18:22:00Z"/>
  <w16cex:commentExtensible w16cex:durableId="1DCF1198" w16cex:dateUtc="2024-06-19T18:23:00Z"/>
  <w16cex:commentExtensible w16cex:durableId="672C5FA7" w16cex:dateUtc="2024-06-19T18:28:00Z"/>
  <w16cex:commentExtensible w16cex:durableId="3D17E0CD" w16cex:dateUtc="2024-06-19T18:28:00Z"/>
  <w16cex:commentExtensible w16cex:durableId="65592946" w16cex:dateUtc="2024-06-19T18:30:00Z"/>
  <w16cex:commentExtensible w16cex:durableId="62FB4CF3" w16cex:dateUtc="2024-06-19T18:33:00Z"/>
  <w16cex:commentExtensible w16cex:durableId="4836BC9C" w16cex:dateUtc="2024-06-19T18:38:00Z"/>
  <w16cex:commentExtensible w16cex:durableId="68B501AD" w16cex:dateUtc="2024-06-19T18:56:00Z"/>
  <w16cex:commentExtensible w16cex:durableId="68EB0A71" w16cex:dateUtc="2024-06-19T19:22:00Z"/>
  <w16cex:commentExtensible w16cex:durableId="2E8299A8" w16cex:dateUtc="2024-06-19T19:23:00Z"/>
  <w16cex:commentExtensible w16cex:durableId="33DD828C" w16cex:dateUtc="2024-06-19T19:24:00Z"/>
  <w16cex:commentExtensible w16cex:durableId="234D9D04" w16cex:dateUtc="2024-06-19T19:26:00Z"/>
  <w16cex:commentExtensible w16cex:durableId="555F60D3" w16cex:dateUtc="2024-06-19T19:30:00Z"/>
  <w16cex:commentExtensible w16cex:durableId="2DEF3D23" w16cex:dateUtc="2024-06-19T19:33:00Z"/>
  <w16cex:commentExtensible w16cex:durableId="1C51D299" w16cex:dateUtc="2024-06-19T19:36:00Z"/>
  <w16cex:commentExtensible w16cex:durableId="2C61549D" w16cex:dateUtc="2024-06-20T00:55:00Z"/>
  <w16cex:commentExtensible w16cex:durableId="023CBA5B" w16cex:dateUtc="2024-06-19T23:54:00Z"/>
  <w16cex:commentExtensible w16cex:durableId="6773C6A6" w16cex:dateUtc="2024-06-20T00:33:00Z"/>
  <w16cex:commentExtensible w16cex:durableId="790A87C5" w16cex:dateUtc="2024-06-20T02:04:00Z"/>
  <w16cex:commentExtensible w16cex:durableId="02FE21CA" w16cex:dateUtc="2024-06-20T02:17:00Z"/>
  <w16cex:commentExtensible w16cex:durableId="5B1BCDFD" w16cex:dateUtc="2024-06-20T03:57:00Z"/>
  <w16cex:commentExtensible w16cex:durableId="398C7254" w16cex:dateUtc="2024-06-20T00:44:00Z"/>
  <w16cex:commentExtensible w16cex:durableId="04EC5F4F" w16cex:dateUtc="2024-06-20T04:02:00Z"/>
  <w16cex:commentExtensible w16cex:durableId="32F4F217" w16cex:dateUtc="2024-06-20T04:10:00Z"/>
  <w16cex:commentExtensible w16cex:durableId="61746050" w16cex:dateUtc="2024-06-20T04:13:00Z"/>
  <w16cex:commentExtensible w16cex:durableId="73D553ED" w16cex:dateUtc="2024-06-20T04:24:00Z"/>
  <w16cex:commentExtensible w16cex:durableId="256440C8" w16cex:dateUtc="2024-06-20T04:27:00Z"/>
  <w16cex:commentExtensible w16cex:durableId="5B293E5D" w16cex:dateUtc="2024-06-20T04:30:00Z"/>
  <w16cex:commentExtensible w16cex:durableId="2E3F800B" w16cex:dateUtc="2024-06-20T04:32:00Z"/>
  <w16cex:commentExtensible w16cex:durableId="0310EB0E" w16cex:dateUtc="2024-06-20T04:51:00Z"/>
  <w16cex:commentExtensible w16cex:durableId="2F03AF5A" w16cex:dateUtc="2024-06-20T04:54:00Z"/>
  <w16cex:commentExtensible w16cex:durableId="648E6A05" w16cex:dateUtc="2024-06-20T05:06:00Z"/>
  <w16cex:commentExtensible w16cex:durableId="789AA8DC" w16cex:dateUtc="2024-06-20T05:07:00Z"/>
  <w16cex:commentExtensible w16cex:durableId="0E6F3CCB" w16cex:dateUtc="2024-06-20T05:18:00Z"/>
  <w16cex:commentExtensible w16cex:durableId="2E893A08" w16cex:dateUtc="2024-06-20T05:25:00Z"/>
  <w16cex:commentExtensible w16cex:durableId="0E63E34E" w16cex:dateUtc="2024-06-20T05:11:00Z"/>
  <w16cex:commentExtensible w16cex:durableId="2E6866E2" w16cex:dateUtc="2024-06-20T05:24:00Z"/>
  <w16cex:commentExtensible w16cex:durableId="1F965697" w16cex:dateUtc="2024-06-20T05:33:00Z"/>
  <w16cex:commentExtensible w16cex:durableId="7815647B" w16cex:dateUtc="2024-06-20T05:43:00Z"/>
  <w16cex:commentExtensible w16cex:durableId="5E648703" w16cex:dateUtc="2024-06-20T05:50:00Z"/>
  <w16cex:commentExtensible w16cex:durableId="55CDFA73" w16cex:dateUtc="2024-06-20T17:25:00Z"/>
  <w16cex:commentExtensible w16cex:durableId="091A32DC" w16cex:dateUtc="2024-08-21T04:35:50.834Z"/>
  <w16cex:commentExtensible w16cex:durableId="470A9CF0" w16cex:dateUtc="2024-08-26T20:55:25.325Z"/>
</w16cex:commentsExtensible>
</file>

<file path=word/commentsIds.xml><?xml version="1.0" encoding="utf-8"?>
<w16cid:commentsIds xmlns:mc="http://schemas.openxmlformats.org/markup-compatibility/2006" xmlns:w16cid="http://schemas.microsoft.com/office/word/2016/wordml/cid" mc:Ignorable="w16cid">
  <w16cid:commentId w16cid:paraId="0B8217FC" w16cid:durableId="23DA0E7D"/>
  <w16cid:commentId w16cid:paraId="52AA9249" w16cid:durableId="23D9FCB2"/>
  <w16cid:commentId w16cid:paraId="4EBF4496" w16cid:durableId="23D9FE38"/>
  <w16cid:commentId w16cid:paraId="3C9E9740" w16cid:durableId="23DA040D"/>
  <w16cid:commentId w16cid:paraId="0E1B1FBD" w16cid:durableId="6BA0DFBA"/>
  <w16cid:commentId w16cid:paraId="4446A391" w16cid:durableId="1D161D06"/>
  <w16cid:commentId w16cid:paraId="7D8D8A2A" w16cid:durableId="23E221C9"/>
  <w16cid:commentId w16cid:paraId="3F975A14" w16cid:durableId="72825153"/>
  <w16cid:commentId w16cid:paraId="58600318" w16cid:durableId="1763D088"/>
  <w16cid:commentId w16cid:paraId="076DA5DA" w16cid:durableId="21AF64D3"/>
  <w16cid:commentId w16cid:paraId="126BC9A5" w16cid:durableId="092FFAB5"/>
  <w16cid:commentId w16cid:paraId="03056D31" w16cid:durableId="617A844A"/>
  <w16cid:commentId w16cid:paraId="13F4D761" w16cid:durableId="23E1450A"/>
  <w16cid:commentId w16cid:paraId="56D6262A" w16cid:durableId="1BA59697"/>
  <w16cid:commentId w16cid:paraId="1565DE02" w16cid:durableId="5E51F207"/>
  <w16cid:commentId w16cid:paraId="02F985E1" w16cid:durableId="36F43FDB"/>
  <w16cid:commentId w16cid:paraId="3DAFE4A0" w16cid:durableId="132C2E08"/>
  <w16cid:commentId w16cid:paraId="4DEB8815" w16cid:durableId="7395B983"/>
  <w16cid:commentId w16cid:paraId="52631C8B" w16cid:durableId="13873D8A"/>
  <w16cid:commentId w16cid:paraId="1B8E9070" w16cid:durableId="594FA8D1"/>
  <w16cid:commentId w16cid:paraId="2E4A9746" w16cid:durableId="0BF1A7CC"/>
  <w16cid:commentId w16cid:paraId="3E59B359" w16cid:durableId="42DC8451"/>
  <w16cid:commentId w16cid:paraId="6983B773" w16cid:durableId="768EF4BB"/>
  <w16cid:commentId w16cid:paraId="7F9739B7" w16cid:durableId="1D0885F7"/>
  <w16cid:commentId w16cid:paraId="4DE8DF9D" w16cid:durableId="0C644F47"/>
  <w16cid:commentId w16cid:paraId="6C1A59A1" w16cid:durableId="7724591B"/>
  <w16cid:commentId w16cid:paraId="13071680" w16cid:durableId="1A25FFDE"/>
  <w16cid:commentId w16cid:paraId="411F4371" w16cid:durableId="2C5C1119"/>
  <w16cid:commentId w16cid:paraId="2A45B6F3" w16cid:durableId="0D66CE1F"/>
  <w16cid:commentId w16cid:paraId="1B955001" w16cid:durableId="11A50A81"/>
  <w16cid:commentId w16cid:paraId="4561AC79" w16cid:durableId="5E5F0262"/>
  <w16cid:commentId w16cid:paraId="3FCA3066" w16cid:durableId="0710C957"/>
  <w16cid:commentId w16cid:paraId="78431D98" w16cid:durableId="09037845"/>
  <w16cid:commentId w16cid:paraId="578B7E6B" w16cid:durableId="78D2DB3E"/>
  <w16cid:commentId w16cid:paraId="4F7C680C" w16cid:durableId="0B177B2A"/>
  <w16cid:commentId w16cid:paraId="66D2482C" w16cid:durableId="3DF06B95"/>
  <w16cid:commentId w16cid:paraId="4A8ED207" w16cid:durableId="59B9AFE0"/>
  <w16cid:commentId w16cid:paraId="78F639BD" w16cid:durableId="7EDF55B6"/>
  <w16cid:commentId w16cid:paraId="5045CE42" w16cid:durableId="3FE900C5"/>
  <w16cid:commentId w16cid:paraId="04CE1350" w16cid:durableId="09EE10E9"/>
  <w16cid:commentId w16cid:paraId="638AF6AF" w16cid:durableId="18A8788B"/>
  <w16cid:commentId w16cid:paraId="560A2047" w16cid:durableId="7BF6F85E"/>
  <w16cid:commentId w16cid:paraId="13CDDA52" w16cid:durableId="5D5EAA06"/>
  <w16cid:commentId w16cid:paraId="1A164282" w16cid:durableId="5B43521C"/>
  <w16cid:commentId w16cid:paraId="59E43EA1" w16cid:durableId="4530E372"/>
  <w16cid:commentId w16cid:paraId="3EF12378" w16cid:durableId="02732294"/>
  <w16cid:commentId w16cid:paraId="1B724E61" w16cid:durableId="6955404B"/>
  <w16cid:commentId w16cid:paraId="7AD3C1AB" w16cid:durableId="316FB704"/>
  <w16cid:commentId w16cid:paraId="55DAB903" w16cid:durableId="09B3CE8F"/>
  <w16cid:commentId w16cid:paraId="4162988F" w16cid:durableId="1944AEED"/>
  <w16cid:commentId w16cid:paraId="538BFDD5" w16cid:durableId="23E21FBB"/>
  <w16cid:commentId w16cid:paraId="7EFF293D" w16cid:durableId="312B7AF2"/>
  <w16cid:commentId w16cid:paraId="47F4BB8A" w16cid:durableId="1521B3E1"/>
  <w16cid:commentId w16cid:paraId="68955AB9" w16cid:durableId="3D85108F"/>
  <w16cid:commentId w16cid:paraId="3A86A4DF" w16cid:durableId="13A5B16B"/>
  <w16cid:commentId w16cid:paraId="372321B4" w16cid:durableId="5F9C796A"/>
  <w16cid:commentId w16cid:paraId="3302F09B" w16cid:durableId="7F2DD8F2"/>
  <w16cid:commentId w16cid:paraId="594C6541" w16cid:durableId="23E220E3"/>
  <w16cid:commentId w16cid:paraId="711590BF" w16cid:durableId="70F9770F"/>
  <w16cid:commentId w16cid:paraId="3B34C772" w16cid:durableId="4AABE6FB"/>
  <w16cid:commentId w16cid:paraId="665A7B42" w16cid:durableId="3D33D6DE"/>
  <w16cid:commentId w16cid:paraId="58335847" w16cid:durableId="5E54198E"/>
  <w16cid:commentId w16cid:paraId="2FB26B25" w16cid:durableId="0376775D"/>
  <w16cid:commentId w16cid:paraId="6F3999BD" w16cid:durableId="643FCF27"/>
  <w16cid:commentId w16cid:paraId="3CE2B04B" w16cid:durableId="19FC4A8F"/>
  <w16cid:commentId w16cid:paraId="1D29C989" w16cid:durableId="4DCCAF92"/>
  <w16cid:commentId w16cid:paraId="494AD279" w16cid:durableId="4F2208CE"/>
  <w16cid:commentId w16cid:paraId="34EDB737" w16cid:durableId="6248E51B"/>
  <w16cid:commentId w16cid:paraId="3D1E9B36" w16cid:durableId="7A75D8A5"/>
  <w16cid:commentId w16cid:paraId="22F1A7E0" w16cid:durableId="5D66B998"/>
  <w16cid:commentId w16cid:paraId="0FAD7D8C" w16cid:durableId="23E16C4E"/>
  <w16cid:commentId w16cid:paraId="1458ABDB" w16cid:durableId="2E8BE924"/>
  <w16cid:commentId w16cid:paraId="52B23F5A" w16cid:durableId="4BB7492A"/>
  <w16cid:commentId w16cid:paraId="09EB5CF8" w16cid:durableId="2DAC8422"/>
  <w16cid:commentId w16cid:paraId="1AD4D0FA" w16cid:durableId="46C10CFF"/>
  <w16cid:commentId w16cid:paraId="22BCB659" w16cid:durableId="23E16C80"/>
  <w16cid:commentId w16cid:paraId="4A37C4D5" w16cid:durableId="5A04FFCD"/>
  <w16cid:commentId w16cid:paraId="2EFA489E" w16cid:durableId="0B87129A"/>
  <w16cid:commentId w16cid:paraId="41EDCEA7" w16cid:durableId="47CAC3D5"/>
  <w16cid:commentId w16cid:paraId="0CC2C740" w16cid:durableId="0CBDF351"/>
  <w16cid:commentId w16cid:paraId="10EA857B" w16cid:durableId="609BBACF"/>
  <w16cid:commentId w16cid:paraId="78D24F1B" w16cid:durableId="20D11F1E"/>
  <w16cid:commentId w16cid:paraId="6C934B30" w16cid:durableId="7C2313DA"/>
  <w16cid:commentId w16cid:paraId="325EED26" w16cid:durableId="69615E40"/>
  <w16cid:commentId w16cid:paraId="1DBF244A" w16cid:durableId="23E1C677"/>
  <w16cid:commentId w16cid:paraId="08CD6844" w16cid:durableId="555B5EB4"/>
  <w16cid:commentId w16cid:paraId="2FD97CF9" w16cid:durableId="1D6C4989"/>
  <w16cid:commentId w16cid:paraId="7363B59A" w16cid:durableId="399CFA9D"/>
  <w16cid:commentId w16cid:paraId="7F479EDD" w16cid:durableId="72597B1E"/>
  <w16cid:commentId w16cid:paraId="2C16A5D6" w16cid:durableId="4BBDF874"/>
  <w16cid:commentId w16cid:paraId="7962860B" w16cid:durableId="12B9F31D"/>
  <w16cid:commentId w16cid:paraId="485480F4" w16cid:durableId="0E0688CD"/>
  <w16cid:commentId w16cid:paraId="3755C52A" w16cid:durableId="71E840B3"/>
  <w16cid:commentId w16cid:paraId="157E95D7" w16cid:durableId="3D78FEC5"/>
  <w16cid:commentId w16cid:paraId="4CAA6AE2" w16cid:durableId="3623EAD5"/>
  <w16cid:commentId w16cid:paraId="7258CCF1" w16cid:durableId="07E06676"/>
  <w16cid:commentId w16cid:paraId="05CCE260" w16cid:durableId="17ABE77D"/>
  <w16cid:commentId w16cid:paraId="6326BA2C" w16cid:durableId="30E1A1F9"/>
  <w16cid:commentId w16cid:paraId="612EEA4B" w16cid:durableId="0AA8B7ED"/>
  <w16cid:commentId w16cid:paraId="6498760C" w16cid:durableId="2050ED03"/>
  <w16cid:commentId w16cid:paraId="3B295BE9" w16cid:durableId="020869B9"/>
  <w16cid:commentId w16cid:paraId="7DAF5EE7" w16cid:durableId="4077B699"/>
  <w16cid:commentId w16cid:paraId="7B05A4E0" w16cid:durableId="28478785"/>
  <w16cid:commentId w16cid:paraId="16EAD4CD" w16cid:durableId="10791D63"/>
  <w16cid:commentId w16cid:paraId="586A1FDD" w16cid:durableId="08699DFF"/>
  <w16cid:commentId w16cid:paraId="66823412" w16cid:durableId="00667F28"/>
  <w16cid:commentId w16cid:paraId="0BEB2264" w16cid:durableId="5371D964"/>
  <w16cid:commentId w16cid:paraId="6FD5702F" w16cid:durableId="29D6596B"/>
  <w16cid:commentId w16cid:paraId="09D2EDD9" w16cid:durableId="501CEF2C"/>
  <w16cid:commentId w16cid:paraId="5331ABC2" w16cid:durableId="1E4846C1"/>
  <w16cid:commentId w16cid:paraId="644B25CE" w16cid:durableId="6799260A"/>
  <w16cid:commentId w16cid:paraId="0CFD519B" w16cid:durableId="537D4DEF"/>
  <w16cid:commentId w16cid:paraId="1237725C" w16cid:durableId="06F0161B"/>
  <w16cid:commentId w16cid:paraId="13C0E64F" w16cid:durableId="5AF2302A"/>
  <w16cid:commentId w16cid:paraId="21D4BBFA" w16cid:durableId="13F05CD5"/>
  <w16cid:commentId w16cid:paraId="4A195622" w16cid:durableId="1BFF1259"/>
  <w16cid:commentId w16cid:paraId="1CFBFF25" w16cid:durableId="0FD80D80"/>
  <w16cid:commentId w16cid:paraId="2A32EE12" w16cid:durableId="23E225CB"/>
  <w16cid:commentId w16cid:paraId="5035F0EA" w16cid:durableId="1AB0546F"/>
  <w16cid:commentId w16cid:paraId="79013B16" w16cid:durableId="458D3903"/>
  <w16cid:commentId w16cid:paraId="4921932E" w16cid:durableId="52E95C57"/>
  <w16cid:commentId w16cid:paraId="525D6FFA" w16cid:durableId="5121670D"/>
  <w16cid:commentId w16cid:paraId="13DDD838" w16cid:durableId="11D4CCAE"/>
  <w16cid:commentId w16cid:paraId="27E149A1" w16cid:durableId="0B3F9327"/>
  <w16cid:commentId w16cid:paraId="7BAEFED0" w16cid:durableId="19B48C6B"/>
  <w16cid:commentId w16cid:paraId="73B55036" w16cid:durableId="2C831717"/>
  <w16cid:commentId w16cid:paraId="45C503C9" w16cid:durableId="095F5E14"/>
  <w16cid:commentId w16cid:paraId="3F0E65AE" w16cid:durableId="176F6080"/>
  <w16cid:commentId w16cid:paraId="5CD16FCF" w16cid:durableId="4639D81E"/>
  <w16cid:commentId w16cid:paraId="00B93BEB" w16cid:durableId="162FFF9C"/>
  <w16cid:commentId w16cid:paraId="2F17A522" w16cid:durableId="78BBAF9A"/>
  <w16cid:commentId w16cid:paraId="03B0B61B" w16cid:durableId="2BE814B5"/>
  <w16cid:commentId w16cid:paraId="0249255C" w16cid:durableId="355281D1"/>
  <w16cid:commentId w16cid:paraId="6716B1D0" w16cid:durableId="5372A792"/>
  <w16cid:commentId w16cid:paraId="718C8A30" w16cid:durableId="36714478"/>
  <w16cid:commentId w16cid:paraId="104D26FE" w16cid:durableId="6AD2FEC1"/>
  <w16cid:commentId w16cid:paraId="6EC296B6" w16cid:durableId="1DCF1198"/>
  <w16cid:commentId w16cid:paraId="3999559F" w16cid:durableId="672C5FA7"/>
  <w16cid:commentId w16cid:paraId="0732911B" w16cid:durableId="3D17E0CD"/>
  <w16cid:commentId w16cid:paraId="30B13707" w16cid:durableId="65592946"/>
  <w16cid:commentId w16cid:paraId="64168912" w16cid:durableId="62FB4CF3"/>
  <w16cid:commentId w16cid:paraId="53DA0C14" w16cid:durableId="23E2224A"/>
  <w16cid:commentId w16cid:paraId="7D188F24" w16cid:durableId="0158EA50"/>
  <w16cid:commentId w16cid:paraId="480008A3" w16cid:durableId="29D65DB9"/>
  <w16cid:commentId w16cid:paraId="0B3E11F4" w16cid:durableId="1E6D3B40"/>
  <w16cid:commentId w16cid:paraId="40850371" w16cid:durableId="4836BC9C"/>
  <w16cid:commentId w16cid:paraId="6E5F85D3" w16cid:durableId="68B501AD"/>
  <w16cid:commentId w16cid:paraId="76A8B587" w16cid:durableId="7288F9D0"/>
  <w16cid:commentId w16cid:paraId="2201B58B" w16cid:durableId="68EB0A71"/>
  <w16cid:commentId w16cid:paraId="7209E2AC" w16cid:durableId="18CFE1BE"/>
  <w16cid:commentId w16cid:paraId="4B5E5205" w16cid:durableId="2E8299A8"/>
  <w16cid:commentId w16cid:paraId="4A16EE33" w16cid:durableId="5E3A4D63"/>
  <w16cid:commentId w16cid:paraId="0B28B532" w16cid:durableId="33DD828C"/>
  <w16cid:commentId w16cid:paraId="5A9BD29E" w16cid:durableId="47A79288"/>
  <w16cid:commentId w16cid:paraId="03DD377D" w16cid:durableId="234D9D04"/>
  <w16cid:commentId w16cid:paraId="739D20C2" w16cid:durableId="23E20C92"/>
  <w16cid:commentId w16cid:paraId="56902A3C" w16cid:durableId="555F60D3"/>
  <w16cid:commentId w16cid:paraId="16560F8E" w16cid:durableId="2DEF3D23"/>
  <w16cid:commentId w16cid:paraId="4E469637" w16cid:durableId="1C51D299"/>
  <w16cid:commentId w16cid:paraId="7A113B2B" w16cid:durableId="2C61549D"/>
  <w16cid:commentId w16cid:paraId="30021410" w16cid:durableId="023CBA5B"/>
  <w16cid:commentId w16cid:paraId="43542B85" w16cid:durableId="6773C6A6"/>
  <w16cid:commentId w16cid:paraId="6C7AE2F2" w16cid:durableId="790A87C5"/>
  <w16cid:commentId w16cid:paraId="5CFA6BBE" w16cid:durableId="02FE21CA"/>
  <w16cid:commentId w16cid:paraId="464B687A" w16cid:durableId="5B1BCDFD"/>
  <w16cid:commentId w16cid:paraId="06604609" w16cid:durableId="398C7254"/>
  <w16cid:commentId w16cid:paraId="2FBFBC6C" w16cid:durableId="04EC5F4F"/>
  <w16cid:commentId w16cid:paraId="00C6D2ED" w16cid:durableId="32F4F217"/>
  <w16cid:commentId w16cid:paraId="40FA6033" w16cid:durableId="476DC00E"/>
  <w16cid:commentId w16cid:paraId="0A5808D4" w16cid:durableId="61746050"/>
  <w16cid:commentId w16cid:paraId="30ADC288" w16cid:durableId="73D553ED"/>
  <w16cid:commentId w16cid:paraId="35CE0058" w16cid:durableId="256440C8"/>
  <w16cid:commentId w16cid:paraId="0B798D36" w16cid:durableId="5B293E5D"/>
  <w16cid:commentId w16cid:paraId="43AB444D" w16cid:durableId="1C3FA93F"/>
  <w16cid:commentId w16cid:paraId="52030F1E" w16cid:durableId="2E3F800B"/>
  <w16cid:commentId w16cid:paraId="68AAB542" w16cid:durableId="0310EB0E"/>
  <w16cid:commentId w16cid:paraId="6E1E578C" w16cid:durableId="2F03AF5A"/>
  <w16cid:commentId w16cid:paraId="0A2E7805" w16cid:durableId="648E6A05"/>
  <w16cid:commentId w16cid:paraId="633A72A4" w16cid:durableId="789AA8DC"/>
  <w16cid:commentId w16cid:paraId="5A3F413E" w16cid:durableId="0E6F3CCB"/>
  <w16cid:commentId w16cid:paraId="7FB5B4D8" w16cid:durableId="2E893A08"/>
  <w16cid:commentId w16cid:paraId="1970C6EA" w16cid:durableId="0E63E34E"/>
  <w16cid:commentId w16cid:paraId="50927328" w16cid:durableId="2E6866E2"/>
  <w16cid:commentId w16cid:paraId="2842C535" w16cid:durableId="58C6A77C"/>
  <w16cid:commentId w16cid:paraId="56357433" w16cid:durableId="1F965697"/>
  <w16cid:commentId w16cid:paraId="6D3682D7" w16cid:durableId="7815647B"/>
  <w16cid:commentId w16cid:paraId="69C96AF0" w16cid:durableId="5E648703"/>
  <w16cid:commentId w16cid:paraId="3C4C26F8" w16cid:durableId="6F3E0069"/>
  <w16cid:commentId w16cid:paraId="2900B6E0" w16cid:durableId="55CDFA73"/>
  <w16cid:commentId w16cid:paraId="4811E83A" w16cid:durableId="23E1743F"/>
  <w16cid:commentId w16cid:paraId="7A7A0252" w16cid:durableId="63DECD43"/>
  <w16cid:commentId w16cid:paraId="6B76E3B4" w16cid:durableId="23E173D0"/>
  <w16cid:commentId w16cid:paraId="094E8C1A" w16cid:durableId="0B8709B3"/>
  <w16cid:commentId w16cid:paraId="61E83D9A" w16cid:durableId="091A32DC"/>
  <w16cid:commentId w16cid:paraId="13670A79" w16cid:durableId="470A9C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B613A" w:rsidRDefault="002B613A" w14:paraId="1C1BFDF3" w14:textId="77777777">
      <w:pPr>
        <w:spacing w:line="240" w:lineRule="auto"/>
      </w:pPr>
      <w:r>
        <w:separator/>
      </w:r>
    </w:p>
  </w:endnote>
  <w:endnote w:type="continuationSeparator" w:id="0">
    <w:p w:rsidR="002B613A" w:rsidRDefault="002B613A" w14:paraId="46879AF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F021D" w:rsidRDefault="00BF021D" w14:paraId="74826259" w14:textId="7777777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BF021D" w:rsidRDefault="00BF021D" w14:paraId="4903D543"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B613A" w:rsidRDefault="002B613A" w14:paraId="2E880483" w14:textId="77777777">
      <w:pPr>
        <w:spacing w:line="240" w:lineRule="auto"/>
      </w:pPr>
      <w:r>
        <w:separator/>
      </w:r>
    </w:p>
  </w:footnote>
  <w:footnote w:type="continuationSeparator" w:id="0">
    <w:p w:rsidR="002B613A" w:rsidRDefault="002B613A" w14:paraId="34A9862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BF021D" w:rsidRDefault="00EE2D77" w14:paraId="3EE46C19" w14:textId="6948A6D3">
    <w:pPr>
      <w:pBdr>
        <w:top w:val="nil"/>
        <w:left w:val="nil"/>
        <w:bottom w:val="nil"/>
        <w:right w:val="nil"/>
        <w:between w:val="nil"/>
      </w:pBdr>
      <w:tabs>
        <w:tab w:val="center" w:pos="4419"/>
        <w:tab w:val="right" w:pos="8838"/>
      </w:tabs>
      <w:spacing w:line="240" w:lineRule="auto"/>
      <w:rPr>
        <w:color w:val="000000"/>
      </w:rPr>
    </w:pPr>
    <w:r w:rsidRPr="00EE2D77">
      <w:rPr>
        <w:noProof/>
        <w:color w:val="000000"/>
      </w:rPr>
      <w:drawing>
        <wp:anchor distT="0" distB="0" distL="114300" distR="114300" simplePos="0" relativeHeight="251658240" behindDoc="1" locked="0" layoutInCell="1" allowOverlap="1" wp14:anchorId="2334C9B7" wp14:editId="7B776BA2">
          <wp:simplePos x="0" y="0"/>
          <wp:positionH relativeFrom="column">
            <wp:posOffset>2852066</wp:posOffset>
          </wp:positionH>
          <wp:positionV relativeFrom="paragraph">
            <wp:posOffset>-350874</wp:posOffset>
          </wp:positionV>
          <wp:extent cx="797442" cy="839413"/>
          <wp:effectExtent l="0" t="0" r="3175" b="0"/>
          <wp:wrapTight wrapText="bothSides">
            <wp:wrapPolygon edited="0">
              <wp:start x="0" y="0"/>
              <wp:lineTo x="0" y="21093"/>
              <wp:lineTo x="21170" y="21093"/>
              <wp:lineTo x="21170" y="0"/>
              <wp:lineTo x="0" y="0"/>
            </wp:wrapPolygon>
          </wp:wrapTight>
          <wp:docPr id="1833818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18549" name=""/>
                  <pic:cNvPicPr/>
                </pic:nvPicPr>
                <pic:blipFill>
                  <a:blip r:embed="rId1">
                    <a:extLst>
                      <a:ext uri="{28A0092B-C50C-407E-A947-70E740481C1C}">
                        <a14:useLocalDpi xmlns:a14="http://schemas.microsoft.com/office/drawing/2010/main" val="0"/>
                      </a:ext>
                    </a:extLst>
                  </a:blip>
                  <a:stretch>
                    <a:fillRect/>
                  </a:stretch>
                </pic:blipFill>
                <pic:spPr>
                  <a:xfrm>
                    <a:off x="0" y="0"/>
                    <a:ext cx="797442" cy="839413"/>
                  </a:xfrm>
                  <a:prstGeom prst="rect">
                    <a:avLst/>
                  </a:prstGeom>
                </pic:spPr>
              </pic:pic>
            </a:graphicData>
          </a:graphic>
          <wp14:sizeRelH relativeFrom="page">
            <wp14:pctWidth>0</wp14:pctWidth>
          </wp14:sizeRelH>
          <wp14:sizeRelV relativeFrom="page">
            <wp14:pctHeight>0</wp14:pctHeight>
          </wp14:sizeRelV>
        </wp:anchor>
      </w:drawing>
    </w:r>
  </w:p>
  <w:p w:rsidR="00BF021D" w:rsidRDefault="00BF021D" w14:paraId="5C13E122"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cif1Uh3c" int2:invalidationBookmarkName="" int2:hashCode="BMmH9uav1jyeLm" int2:id="0keqYNdG">
      <int2:state int2:type="AugLoop_Text_Critique" int2:value="Rejected"/>
    </int2:bookmark>
    <int2:bookmark int2:bookmarkName="_Int_BZpJpWcD" int2:invalidationBookmarkName="" int2:hashCode="4bp2SYJxxfX6n5" int2:id="VcZ4z7a9">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A0638D"/>
    <w:multiLevelType w:val="multilevel"/>
    <w:tmpl w:val="B102277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4839719D"/>
    <w:multiLevelType w:val="multilevel"/>
    <w:tmpl w:val="B67C6322"/>
    <w:lvl w:ilvl="0">
      <w:start w:val="1"/>
      <w:numFmt w:val="bullet"/>
      <w:lvlText w:val="-"/>
      <w:lvlJc w:val="left"/>
      <w:pPr>
        <w:ind w:left="720" w:hanging="360"/>
      </w:pPr>
      <w:rPr>
        <w:rFonts w:ascii="Arial" w:hAnsi="Arial" w:eastAsia="Arial" w:cs="Arial"/>
        <w:b/>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494639CD"/>
    <w:multiLevelType w:val="hybridMultilevel"/>
    <w:tmpl w:val="EE0E15A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 w15:restartNumberingAfterBreak="0">
    <w:nsid w:val="517129BD"/>
    <w:multiLevelType w:val="multilevel"/>
    <w:tmpl w:val="07BE662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1A32472"/>
    <w:multiLevelType w:val="hybridMultilevel"/>
    <w:tmpl w:val="AC2452A4"/>
    <w:lvl w:ilvl="0" w:tplc="0C0A0001">
      <w:start w:val="1"/>
      <w:numFmt w:val="bullet"/>
      <w:lvlText w:val=""/>
      <w:lvlJc w:val="left"/>
      <w:pPr>
        <w:ind w:left="1080" w:hanging="360"/>
      </w:pPr>
      <w:rPr>
        <w:rFonts w:hint="default" w:ascii="Symbol" w:hAnsi="Symbol"/>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5" w15:restartNumberingAfterBreak="0">
    <w:nsid w:val="56A96060"/>
    <w:multiLevelType w:val="multilevel"/>
    <w:tmpl w:val="1E2265F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49276E4"/>
    <w:multiLevelType w:val="hybridMultilevel"/>
    <w:tmpl w:val="C706AF44"/>
    <w:lvl w:ilvl="0" w:tplc="78CA8198">
      <w:start w:val="1"/>
      <w:numFmt w:val="decimal"/>
      <w:lvlText w:val="%1."/>
      <w:lvlJc w:val="left"/>
      <w:pPr>
        <w:ind w:left="1440" w:hanging="360"/>
      </w:pPr>
    </w:lvl>
    <w:lvl w:ilvl="1" w:tplc="48402BF8">
      <w:start w:val="1"/>
      <w:numFmt w:val="decimal"/>
      <w:lvlText w:val="%2."/>
      <w:lvlJc w:val="left"/>
      <w:pPr>
        <w:ind w:left="1440" w:hanging="360"/>
      </w:pPr>
    </w:lvl>
    <w:lvl w:ilvl="2" w:tplc="149CE9F2">
      <w:start w:val="1"/>
      <w:numFmt w:val="decimal"/>
      <w:lvlText w:val="%3."/>
      <w:lvlJc w:val="left"/>
      <w:pPr>
        <w:ind w:left="1440" w:hanging="360"/>
      </w:pPr>
    </w:lvl>
    <w:lvl w:ilvl="3" w:tplc="8DBC0DA6">
      <w:start w:val="1"/>
      <w:numFmt w:val="decimal"/>
      <w:lvlText w:val="%4."/>
      <w:lvlJc w:val="left"/>
      <w:pPr>
        <w:ind w:left="1440" w:hanging="360"/>
      </w:pPr>
    </w:lvl>
    <w:lvl w:ilvl="4" w:tplc="D8001E68">
      <w:start w:val="1"/>
      <w:numFmt w:val="decimal"/>
      <w:lvlText w:val="%5."/>
      <w:lvlJc w:val="left"/>
      <w:pPr>
        <w:ind w:left="1440" w:hanging="360"/>
      </w:pPr>
    </w:lvl>
    <w:lvl w:ilvl="5" w:tplc="078CCF66">
      <w:start w:val="1"/>
      <w:numFmt w:val="decimal"/>
      <w:lvlText w:val="%6."/>
      <w:lvlJc w:val="left"/>
      <w:pPr>
        <w:ind w:left="1440" w:hanging="360"/>
      </w:pPr>
    </w:lvl>
    <w:lvl w:ilvl="6" w:tplc="F6304680">
      <w:start w:val="1"/>
      <w:numFmt w:val="decimal"/>
      <w:lvlText w:val="%7."/>
      <w:lvlJc w:val="left"/>
      <w:pPr>
        <w:ind w:left="1440" w:hanging="360"/>
      </w:pPr>
    </w:lvl>
    <w:lvl w:ilvl="7" w:tplc="0BB810BC">
      <w:start w:val="1"/>
      <w:numFmt w:val="decimal"/>
      <w:lvlText w:val="%8."/>
      <w:lvlJc w:val="left"/>
      <w:pPr>
        <w:ind w:left="1440" w:hanging="360"/>
      </w:pPr>
    </w:lvl>
    <w:lvl w:ilvl="8" w:tplc="69E88A12">
      <w:start w:val="1"/>
      <w:numFmt w:val="decimal"/>
      <w:lvlText w:val="%9."/>
      <w:lvlJc w:val="left"/>
      <w:pPr>
        <w:ind w:left="1440" w:hanging="360"/>
      </w:pPr>
    </w:lvl>
  </w:abstractNum>
  <w:abstractNum w:abstractNumId="7" w15:restartNumberingAfterBreak="0">
    <w:nsid w:val="72E87CE9"/>
    <w:multiLevelType w:val="multilevel"/>
    <w:tmpl w:val="8110E9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50F242A"/>
    <w:multiLevelType w:val="multilevel"/>
    <w:tmpl w:val="1AA2189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15:restartNumberingAfterBreak="0">
    <w:nsid w:val="79B268C8"/>
    <w:multiLevelType w:val="hybridMultilevel"/>
    <w:tmpl w:val="87B0CDDC"/>
    <w:lvl w:ilvl="0" w:tplc="0C0A0001">
      <w:start w:val="1"/>
      <w:numFmt w:val="bullet"/>
      <w:lvlText w:val=""/>
      <w:lvlJc w:val="left"/>
      <w:pPr>
        <w:ind w:left="1440" w:hanging="360"/>
      </w:pPr>
      <w:rPr>
        <w:rFonts w:hint="default" w:ascii="Symbol" w:hAnsi="Symbol"/>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num w:numId="1" w16cid:durableId="1900047950">
    <w:abstractNumId w:val="1"/>
  </w:num>
  <w:num w:numId="2" w16cid:durableId="1744177898">
    <w:abstractNumId w:val="3"/>
  </w:num>
  <w:num w:numId="3" w16cid:durableId="997348215">
    <w:abstractNumId w:val="8"/>
  </w:num>
  <w:num w:numId="4" w16cid:durableId="352071006">
    <w:abstractNumId w:val="5"/>
  </w:num>
  <w:num w:numId="5" w16cid:durableId="1413509580">
    <w:abstractNumId w:val="0"/>
  </w:num>
  <w:num w:numId="6" w16cid:durableId="1529223479">
    <w:abstractNumId w:val="9"/>
  </w:num>
  <w:num w:numId="7" w16cid:durableId="2080666739">
    <w:abstractNumId w:val="4"/>
  </w:num>
  <w:num w:numId="8" w16cid:durableId="904029379">
    <w:abstractNumId w:val="6"/>
  </w:num>
  <w:num w:numId="9" w16cid:durableId="62534795">
    <w:abstractNumId w:val="7"/>
  </w:num>
  <w:num w:numId="10" w16cid:durableId="2037658462">
    <w:abstractNumId w:val="2"/>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D7F"/>
    <w:rsid w:val="00005CFB"/>
    <w:rsid w:val="000076E2"/>
    <w:rsid w:val="00011004"/>
    <w:rsid w:val="00013AC1"/>
    <w:rsid w:val="00022884"/>
    <w:rsid w:val="00023F45"/>
    <w:rsid w:val="00036476"/>
    <w:rsid w:val="0004585D"/>
    <w:rsid w:val="00054D7B"/>
    <w:rsid w:val="0006029D"/>
    <w:rsid w:val="00062C08"/>
    <w:rsid w:val="00067170"/>
    <w:rsid w:val="000677DB"/>
    <w:rsid w:val="000708CF"/>
    <w:rsid w:val="00091C15"/>
    <w:rsid w:val="000921DC"/>
    <w:rsid w:val="000935AA"/>
    <w:rsid w:val="0009461D"/>
    <w:rsid w:val="00095E30"/>
    <w:rsid w:val="000A09BD"/>
    <w:rsid w:val="000A11BF"/>
    <w:rsid w:val="000A6395"/>
    <w:rsid w:val="000A6990"/>
    <w:rsid w:val="000C012F"/>
    <w:rsid w:val="000C1103"/>
    <w:rsid w:val="000C1370"/>
    <w:rsid w:val="000D4700"/>
    <w:rsid w:val="000E0480"/>
    <w:rsid w:val="000E7385"/>
    <w:rsid w:val="000E76EF"/>
    <w:rsid w:val="000E7DD4"/>
    <w:rsid w:val="000F6FB4"/>
    <w:rsid w:val="001003D4"/>
    <w:rsid w:val="001030F0"/>
    <w:rsid w:val="001040FC"/>
    <w:rsid w:val="00106C42"/>
    <w:rsid w:val="0011108D"/>
    <w:rsid w:val="00126495"/>
    <w:rsid w:val="00131085"/>
    <w:rsid w:val="001322EA"/>
    <w:rsid w:val="001345B9"/>
    <w:rsid w:val="00134C9C"/>
    <w:rsid w:val="00160E89"/>
    <w:rsid w:val="001670FE"/>
    <w:rsid w:val="001761D1"/>
    <w:rsid w:val="001774AD"/>
    <w:rsid w:val="00186F90"/>
    <w:rsid w:val="00192215"/>
    <w:rsid w:val="00195E0B"/>
    <w:rsid w:val="00196C94"/>
    <w:rsid w:val="001A233B"/>
    <w:rsid w:val="001A4AC2"/>
    <w:rsid w:val="001A6E71"/>
    <w:rsid w:val="001B2EFE"/>
    <w:rsid w:val="001B6190"/>
    <w:rsid w:val="001B6953"/>
    <w:rsid w:val="001C764A"/>
    <w:rsid w:val="001D558C"/>
    <w:rsid w:val="001E23BC"/>
    <w:rsid w:val="001E5690"/>
    <w:rsid w:val="001E57B8"/>
    <w:rsid w:val="001F038A"/>
    <w:rsid w:val="001F1F61"/>
    <w:rsid w:val="001F6076"/>
    <w:rsid w:val="002014BE"/>
    <w:rsid w:val="00202BCD"/>
    <w:rsid w:val="002032D6"/>
    <w:rsid w:val="00205B2E"/>
    <w:rsid w:val="00213771"/>
    <w:rsid w:val="0021394E"/>
    <w:rsid w:val="002147FE"/>
    <w:rsid w:val="0021624E"/>
    <w:rsid w:val="0021661B"/>
    <w:rsid w:val="00222D49"/>
    <w:rsid w:val="00224A9A"/>
    <w:rsid w:val="0024339B"/>
    <w:rsid w:val="0024538E"/>
    <w:rsid w:val="00250D49"/>
    <w:rsid w:val="00250D4F"/>
    <w:rsid w:val="00250E78"/>
    <w:rsid w:val="00252402"/>
    <w:rsid w:val="00254B6B"/>
    <w:rsid w:val="00256DA4"/>
    <w:rsid w:val="00263A95"/>
    <w:rsid w:val="00264026"/>
    <w:rsid w:val="00273AD7"/>
    <w:rsid w:val="00275A66"/>
    <w:rsid w:val="0027784D"/>
    <w:rsid w:val="002822A0"/>
    <w:rsid w:val="00283BEC"/>
    <w:rsid w:val="002848C7"/>
    <w:rsid w:val="00284A41"/>
    <w:rsid w:val="00287229"/>
    <w:rsid w:val="00293A5D"/>
    <w:rsid w:val="00295242"/>
    <w:rsid w:val="002A2D0B"/>
    <w:rsid w:val="002A44C1"/>
    <w:rsid w:val="002B613A"/>
    <w:rsid w:val="002D0A2E"/>
    <w:rsid w:val="002E0432"/>
    <w:rsid w:val="002E3140"/>
    <w:rsid w:val="002F173F"/>
    <w:rsid w:val="002F585D"/>
    <w:rsid w:val="002F74D9"/>
    <w:rsid w:val="002F7F1C"/>
    <w:rsid w:val="00301A86"/>
    <w:rsid w:val="003028C0"/>
    <w:rsid w:val="003047EF"/>
    <w:rsid w:val="00304BA9"/>
    <w:rsid w:val="00311F90"/>
    <w:rsid w:val="00312D9F"/>
    <w:rsid w:val="0031338C"/>
    <w:rsid w:val="00320E1B"/>
    <w:rsid w:val="00323C90"/>
    <w:rsid w:val="00331FB8"/>
    <w:rsid w:val="0033247C"/>
    <w:rsid w:val="00342CC0"/>
    <w:rsid w:val="00343B76"/>
    <w:rsid w:val="003530F8"/>
    <w:rsid w:val="00355EDC"/>
    <w:rsid w:val="00357102"/>
    <w:rsid w:val="0035754C"/>
    <w:rsid w:val="0036132E"/>
    <w:rsid w:val="003646F4"/>
    <w:rsid w:val="0036574D"/>
    <w:rsid w:val="003728CC"/>
    <w:rsid w:val="003765BF"/>
    <w:rsid w:val="003766B2"/>
    <w:rsid w:val="0038116C"/>
    <w:rsid w:val="00390BE1"/>
    <w:rsid w:val="003A34F3"/>
    <w:rsid w:val="003A78D6"/>
    <w:rsid w:val="003B267B"/>
    <w:rsid w:val="003B494B"/>
    <w:rsid w:val="003B4DEE"/>
    <w:rsid w:val="003C3359"/>
    <w:rsid w:val="003C7CE7"/>
    <w:rsid w:val="003D1298"/>
    <w:rsid w:val="003D18C7"/>
    <w:rsid w:val="003D48F8"/>
    <w:rsid w:val="003D6879"/>
    <w:rsid w:val="003E47B9"/>
    <w:rsid w:val="003F76F5"/>
    <w:rsid w:val="004113B2"/>
    <w:rsid w:val="00412F11"/>
    <w:rsid w:val="00413B46"/>
    <w:rsid w:val="00415D9B"/>
    <w:rsid w:val="004161A4"/>
    <w:rsid w:val="00423E56"/>
    <w:rsid w:val="00431CC2"/>
    <w:rsid w:val="004325D0"/>
    <w:rsid w:val="0043462C"/>
    <w:rsid w:val="00434A34"/>
    <w:rsid w:val="00440015"/>
    <w:rsid w:val="00442B4B"/>
    <w:rsid w:val="00444E07"/>
    <w:rsid w:val="00452C6D"/>
    <w:rsid w:val="0045377C"/>
    <w:rsid w:val="00481683"/>
    <w:rsid w:val="00483C09"/>
    <w:rsid w:val="00485C8E"/>
    <w:rsid w:val="0048715C"/>
    <w:rsid w:val="00492D79"/>
    <w:rsid w:val="004A08BA"/>
    <w:rsid w:val="004A136C"/>
    <w:rsid w:val="004A34B2"/>
    <w:rsid w:val="004A7203"/>
    <w:rsid w:val="004A79EA"/>
    <w:rsid w:val="004B0FB6"/>
    <w:rsid w:val="004B504F"/>
    <w:rsid w:val="004C49F5"/>
    <w:rsid w:val="004C5991"/>
    <w:rsid w:val="004C7965"/>
    <w:rsid w:val="004D1DE5"/>
    <w:rsid w:val="004D5018"/>
    <w:rsid w:val="004D5D8B"/>
    <w:rsid w:val="004D6A75"/>
    <w:rsid w:val="004E1EE5"/>
    <w:rsid w:val="004E506D"/>
    <w:rsid w:val="004F001B"/>
    <w:rsid w:val="004F3DF1"/>
    <w:rsid w:val="00504180"/>
    <w:rsid w:val="00504982"/>
    <w:rsid w:val="005064E0"/>
    <w:rsid w:val="0050704B"/>
    <w:rsid w:val="00512D60"/>
    <w:rsid w:val="00513C25"/>
    <w:rsid w:val="005158BA"/>
    <w:rsid w:val="00515D17"/>
    <w:rsid w:val="00516B7B"/>
    <w:rsid w:val="0051724D"/>
    <w:rsid w:val="00521731"/>
    <w:rsid w:val="00522CAC"/>
    <w:rsid w:val="00523887"/>
    <w:rsid w:val="00525396"/>
    <w:rsid w:val="005254D7"/>
    <w:rsid w:val="005327A4"/>
    <w:rsid w:val="0053434E"/>
    <w:rsid w:val="005368D3"/>
    <w:rsid w:val="00551077"/>
    <w:rsid w:val="00552BC3"/>
    <w:rsid w:val="00570263"/>
    <w:rsid w:val="0058097C"/>
    <w:rsid w:val="00585392"/>
    <w:rsid w:val="00592C03"/>
    <w:rsid w:val="00593FB0"/>
    <w:rsid w:val="005A11F3"/>
    <w:rsid w:val="005A7116"/>
    <w:rsid w:val="005B1B45"/>
    <w:rsid w:val="005B37A0"/>
    <w:rsid w:val="005C2F57"/>
    <w:rsid w:val="005C5DB6"/>
    <w:rsid w:val="005C5F88"/>
    <w:rsid w:val="005C72CC"/>
    <w:rsid w:val="005D0F39"/>
    <w:rsid w:val="005D2D3B"/>
    <w:rsid w:val="005F495D"/>
    <w:rsid w:val="005F5825"/>
    <w:rsid w:val="005F5B69"/>
    <w:rsid w:val="0060614A"/>
    <w:rsid w:val="00611007"/>
    <w:rsid w:val="0061231E"/>
    <w:rsid w:val="00625377"/>
    <w:rsid w:val="00625C02"/>
    <w:rsid w:val="006262D8"/>
    <w:rsid w:val="00634EF0"/>
    <w:rsid w:val="0064676F"/>
    <w:rsid w:val="00652A4A"/>
    <w:rsid w:val="00655D44"/>
    <w:rsid w:val="00656FB2"/>
    <w:rsid w:val="0066651A"/>
    <w:rsid w:val="0067755A"/>
    <w:rsid w:val="0068085F"/>
    <w:rsid w:val="006817D0"/>
    <w:rsid w:val="00685C27"/>
    <w:rsid w:val="00686CE4"/>
    <w:rsid w:val="00691F9A"/>
    <w:rsid w:val="0069255B"/>
    <w:rsid w:val="006A0890"/>
    <w:rsid w:val="006A440B"/>
    <w:rsid w:val="006A57DD"/>
    <w:rsid w:val="006B0215"/>
    <w:rsid w:val="006B39C4"/>
    <w:rsid w:val="006C16E9"/>
    <w:rsid w:val="006D3455"/>
    <w:rsid w:val="006E2117"/>
    <w:rsid w:val="006E2545"/>
    <w:rsid w:val="006E2FC2"/>
    <w:rsid w:val="006E30E3"/>
    <w:rsid w:val="006E7A39"/>
    <w:rsid w:val="006F138E"/>
    <w:rsid w:val="006F59F2"/>
    <w:rsid w:val="006F7F15"/>
    <w:rsid w:val="00704BB4"/>
    <w:rsid w:val="00704D74"/>
    <w:rsid w:val="007136B2"/>
    <w:rsid w:val="00717646"/>
    <w:rsid w:val="00720197"/>
    <w:rsid w:val="00726F18"/>
    <w:rsid w:val="007278EC"/>
    <w:rsid w:val="00740B53"/>
    <w:rsid w:val="00747103"/>
    <w:rsid w:val="007609D7"/>
    <w:rsid w:val="00765A6A"/>
    <w:rsid w:val="007711BA"/>
    <w:rsid w:val="007720EC"/>
    <w:rsid w:val="00780A0E"/>
    <w:rsid w:val="00783397"/>
    <w:rsid w:val="007847BF"/>
    <w:rsid w:val="00787CDF"/>
    <w:rsid w:val="007923F9"/>
    <w:rsid w:val="00795783"/>
    <w:rsid w:val="0079590C"/>
    <w:rsid w:val="00795C92"/>
    <w:rsid w:val="00797D1C"/>
    <w:rsid w:val="007B3F1C"/>
    <w:rsid w:val="007D41BE"/>
    <w:rsid w:val="007D59E5"/>
    <w:rsid w:val="007D6D1A"/>
    <w:rsid w:val="007E343F"/>
    <w:rsid w:val="007E6AFA"/>
    <w:rsid w:val="007F061C"/>
    <w:rsid w:val="007F23B2"/>
    <w:rsid w:val="0080099D"/>
    <w:rsid w:val="00805D45"/>
    <w:rsid w:val="00816F63"/>
    <w:rsid w:val="00817049"/>
    <w:rsid w:val="00820490"/>
    <w:rsid w:val="0082572C"/>
    <w:rsid w:val="008338CE"/>
    <w:rsid w:val="00836620"/>
    <w:rsid w:val="0084290C"/>
    <w:rsid w:val="00846854"/>
    <w:rsid w:val="00847697"/>
    <w:rsid w:val="00855E84"/>
    <w:rsid w:val="00870C80"/>
    <w:rsid w:val="00873718"/>
    <w:rsid w:val="00873F6E"/>
    <w:rsid w:val="008743F2"/>
    <w:rsid w:val="00876543"/>
    <w:rsid w:val="00884D08"/>
    <w:rsid w:val="00892A5B"/>
    <w:rsid w:val="00893D6B"/>
    <w:rsid w:val="008943E4"/>
    <w:rsid w:val="008A784B"/>
    <w:rsid w:val="008B2CD8"/>
    <w:rsid w:val="008B5DCC"/>
    <w:rsid w:val="008C224E"/>
    <w:rsid w:val="008C6C3C"/>
    <w:rsid w:val="008E1F02"/>
    <w:rsid w:val="008E1FB3"/>
    <w:rsid w:val="008E2B55"/>
    <w:rsid w:val="008E377E"/>
    <w:rsid w:val="008E7396"/>
    <w:rsid w:val="008F0C7A"/>
    <w:rsid w:val="0090108F"/>
    <w:rsid w:val="00904ADB"/>
    <w:rsid w:val="00904ED8"/>
    <w:rsid w:val="00905089"/>
    <w:rsid w:val="009109D7"/>
    <w:rsid w:val="009166DC"/>
    <w:rsid w:val="00934FA7"/>
    <w:rsid w:val="009352B6"/>
    <w:rsid w:val="00944BA1"/>
    <w:rsid w:val="00947DD3"/>
    <w:rsid w:val="009514B9"/>
    <w:rsid w:val="00951F4E"/>
    <w:rsid w:val="00954D55"/>
    <w:rsid w:val="009571F8"/>
    <w:rsid w:val="00966CCF"/>
    <w:rsid w:val="00967183"/>
    <w:rsid w:val="00970C6B"/>
    <w:rsid w:val="0097195D"/>
    <w:rsid w:val="0097302C"/>
    <w:rsid w:val="009733E4"/>
    <w:rsid w:val="00980908"/>
    <w:rsid w:val="00994D5A"/>
    <w:rsid w:val="009A16B0"/>
    <w:rsid w:val="009A1A27"/>
    <w:rsid w:val="009A766E"/>
    <w:rsid w:val="009A79EB"/>
    <w:rsid w:val="009B0166"/>
    <w:rsid w:val="009B1FA0"/>
    <w:rsid w:val="009B62AE"/>
    <w:rsid w:val="009C1B14"/>
    <w:rsid w:val="009D14BD"/>
    <w:rsid w:val="009D6363"/>
    <w:rsid w:val="009E6610"/>
    <w:rsid w:val="009E7B28"/>
    <w:rsid w:val="009F1E4F"/>
    <w:rsid w:val="009F5ACA"/>
    <w:rsid w:val="00A041F9"/>
    <w:rsid w:val="00A2127F"/>
    <w:rsid w:val="00A42151"/>
    <w:rsid w:val="00A576B6"/>
    <w:rsid w:val="00A73933"/>
    <w:rsid w:val="00A74EAE"/>
    <w:rsid w:val="00A802DD"/>
    <w:rsid w:val="00A81172"/>
    <w:rsid w:val="00A82073"/>
    <w:rsid w:val="00A83C2C"/>
    <w:rsid w:val="00A93263"/>
    <w:rsid w:val="00A963EC"/>
    <w:rsid w:val="00AA08FE"/>
    <w:rsid w:val="00AB10AF"/>
    <w:rsid w:val="00AB30DC"/>
    <w:rsid w:val="00AD0ACA"/>
    <w:rsid w:val="00AD4D1F"/>
    <w:rsid w:val="00AD5C6C"/>
    <w:rsid w:val="00AE5A3F"/>
    <w:rsid w:val="00AF4791"/>
    <w:rsid w:val="00AF6EB2"/>
    <w:rsid w:val="00B11895"/>
    <w:rsid w:val="00B12AB6"/>
    <w:rsid w:val="00B1433E"/>
    <w:rsid w:val="00B2007A"/>
    <w:rsid w:val="00B3194E"/>
    <w:rsid w:val="00B3434C"/>
    <w:rsid w:val="00B34F20"/>
    <w:rsid w:val="00B350B0"/>
    <w:rsid w:val="00B370D1"/>
    <w:rsid w:val="00B37209"/>
    <w:rsid w:val="00B51B37"/>
    <w:rsid w:val="00B5366E"/>
    <w:rsid w:val="00B56B02"/>
    <w:rsid w:val="00B764B7"/>
    <w:rsid w:val="00B77105"/>
    <w:rsid w:val="00B83D6B"/>
    <w:rsid w:val="00B84E43"/>
    <w:rsid w:val="00B8568C"/>
    <w:rsid w:val="00BA3205"/>
    <w:rsid w:val="00BA33A7"/>
    <w:rsid w:val="00BA519D"/>
    <w:rsid w:val="00BA5721"/>
    <w:rsid w:val="00BA59D8"/>
    <w:rsid w:val="00BC3108"/>
    <w:rsid w:val="00BC34E6"/>
    <w:rsid w:val="00BC5A27"/>
    <w:rsid w:val="00BD027A"/>
    <w:rsid w:val="00BD15E2"/>
    <w:rsid w:val="00BE7A2D"/>
    <w:rsid w:val="00BF021D"/>
    <w:rsid w:val="00BF7B52"/>
    <w:rsid w:val="00C04521"/>
    <w:rsid w:val="00C05410"/>
    <w:rsid w:val="00C125EB"/>
    <w:rsid w:val="00C12C3D"/>
    <w:rsid w:val="00C12F9F"/>
    <w:rsid w:val="00C16D55"/>
    <w:rsid w:val="00C2402E"/>
    <w:rsid w:val="00C26881"/>
    <w:rsid w:val="00C31E65"/>
    <w:rsid w:val="00C320D3"/>
    <w:rsid w:val="00C32B96"/>
    <w:rsid w:val="00C3377B"/>
    <w:rsid w:val="00C346C6"/>
    <w:rsid w:val="00C34A77"/>
    <w:rsid w:val="00C37CD9"/>
    <w:rsid w:val="00C42024"/>
    <w:rsid w:val="00C44E6E"/>
    <w:rsid w:val="00C64A86"/>
    <w:rsid w:val="00C74038"/>
    <w:rsid w:val="00C82ABE"/>
    <w:rsid w:val="00C9204D"/>
    <w:rsid w:val="00C947DA"/>
    <w:rsid w:val="00C94C59"/>
    <w:rsid w:val="00C95574"/>
    <w:rsid w:val="00CB2BC8"/>
    <w:rsid w:val="00CB6DE1"/>
    <w:rsid w:val="00CC1C01"/>
    <w:rsid w:val="00CC6B92"/>
    <w:rsid w:val="00CD2F7D"/>
    <w:rsid w:val="00CD5C83"/>
    <w:rsid w:val="00CE4F27"/>
    <w:rsid w:val="00CE7EDA"/>
    <w:rsid w:val="00CF0BF5"/>
    <w:rsid w:val="00CF7F8F"/>
    <w:rsid w:val="00D0413C"/>
    <w:rsid w:val="00D11E7F"/>
    <w:rsid w:val="00D1268A"/>
    <w:rsid w:val="00D20ADC"/>
    <w:rsid w:val="00D22A65"/>
    <w:rsid w:val="00D26C45"/>
    <w:rsid w:val="00D409BE"/>
    <w:rsid w:val="00D445E6"/>
    <w:rsid w:val="00D577BF"/>
    <w:rsid w:val="00D6014A"/>
    <w:rsid w:val="00D67ED6"/>
    <w:rsid w:val="00D70ED4"/>
    <w:rsid w:val="00D71494"/>
    <w:rsid w:val="00D724E1"/>
    <w:rsid w:val="00D76D7F"/>
    <w:rsid w:val="00D814B2"/>
    <w:rsid w:val="00D8179C"/>
    <w:rsid w:val="00D926A5"/>
    <w:rsid w:val="00D9595F"/>
    <w:rsid w:val="00DA4962"/>
    <w:rsid w:val="00DA4AB9"/>
    <w:rsid w:val="00DA7A38"/>
    <w:rsid w:val="00DB1C05"/>
    <w:rsid w:val="00DB6008"/>
    <w:rsid w:val="00DC3BE0"/>
    <w:rsid w:val="00DC57E3"/>
    <w:rsid w:val="00DF492D"/>
    <w:rsid w:val="00DF562E"/>
    <w:rsid w:val="00E042CD"/>
    <w:rsid w:val="00E05643"/>
    <w:rsid w:val="00E204F2"/>
    <w:rsid w:val="00E22CB3"/>
    <w:rsid w:val="00E321FB"/>
    <w:rsid w:val="00E33F17"/>
    <w:rsid w:val="00E41969"/>
    <w:rsid w:val="00E45FD1"/>
    <w:rsid w:val="00E472D0"/>
    <w:rsid w:val="00E5168E"/>
    <w:rsid w:val="00E60F54"/>
    <w:rsid w:val="00E64E39"/>
    <w:rsid w:val="00E65DFC"/>
    <w:rsid w:val="00E72D12"/>
    <w:rsid w:val="00E75099"/>
    <w:rsid w:val="00E750EB"/>
    <w:rsid w:val="00E77258"/>
    <w:rsid w:val="00EA03D6"/>
    <w:rsid w:val="00EA245F"/>
    <w:rsid w:val="00EA294A"/>
    <w:rsid w:val="00EA3710"/>
    <w:rsid w:val="00EB4FB0"/>
    <w:rsid w:val="00EB7ED8"/>
    <w:rsid w:val="00EC054C"/>
    <w:rsid w:val="00EC1063"/>
    <w:rsid w:val="00EC355B"/>
    <w:rsid w:val="00EC4C65"/>
    <w:rsid w:val="00EE2D77"/>
    <w:rsid w:val="00EE4710"/>
    <w:rsid w:val="00EE52C9"/>
    <w:rsid w:val="00EF4B82"/>
    <w:rsid w:val="00F021E0"/>
    <w:rsid w:val="00F038C2"/>
    <w:rsid w:val="00F10960"/>
    <w:rsid w:val="00F1166F"/>
    <w:rsid w:val="00F24218"/>
    <w:rsid w:val="00F25E9A"/>
    <w:rsid w:val="00F32BF4"/>
    <w:rsid w:val="00F364BC"/>
    <w:rsid w:val="00F40806"/>
    <w:rsid w:val="00F42665"/>
    <w:rsid w:val="00F44068"/>
    <w:rsid w:val="00F5204F"/>
    <w:rsid w:val="00F522F3"/>
    <w:rsid w:val="00F54738"/>
    <w:rsid w:val="00F604BE"/>
    <w:rsid w:val="00F725A8"/>
    <w:rsid w:val="00F73BAD"/>
    <w:rsid w:val="00F81E26"/>
    <w:rsid w:val="00FA0080"/>
    <w:rsid w:val="00FA4727"/>
    <w:rsid w:val="00FB2054"/>
    <w:rsid w:val="00FB3ECB"/>
    <w:rsid w:val="00FB51F1"/>
    <w:rsid w:val="00FB5839"/>
    <w:rsid w:val="00FC57B8"/>
    <w:rsid w:val="00FC5BEB"/>
    <w:rsid w:val="00FD1B4C"/>
    <w:rsid w:val="00FE10D4"/>
    <w:rsid w:val="00FF4015"/>
    <w:rsid w:val="08B6EF24"/>
    <w:rsid w:val="0BE9DDCA"/>
    <w:rsid w:val="0CA6331C"/>
    <w:rsid w:val="10142A04"/>
    <w:rsid w:val="11D623BE"/>
    <w:rsid w:val="1217E1DF"/>
    <w:rsid w:val="138FE10D"/>
    <w:rsid w:val="159E02DA"/>
    <w:rsid w:val="16C340E6"/>
    <w:rsid w:val="1B25F9D8"/>
    <w:rsid w:val="1B575A0B"/>
    <w:rsid w:val="1F4E6DEB"/>
    <w:rsid w:val="2267FEF2"/>
    <w:rsid w:val="27671200"/>
    <w:rsid w:val="2878D501"/>
    <w:rsid w:val="2D3B78D3"/>
    <w:rsid w:val="397699E3"/>
    <w:rsid w:val="3CE984EA"/>
    <w:rsid w:val="3EB40FEA"/>
    <w:rsid w:val="411117F1"/>
    <w:rsid w:val="44A545B2"/>
    <w:rsid w:val="48851C77"/>
    <w:rsid w:val="4D6D3BD0"/>
    <w:rsid w:val="4EAFABC8"/>
    <w:rsid w:val="55A5BDBE"/>
    <w:rsid w:val="5F27AC3C"/>
    <w:rsid w:val="65D7D0BC"/>
    <w:rsid w:val="67490A1B"/>
    <w:rsid w:val="76B1ACB5"/>
    <w:rsid w:val="77C745B4"/>
    <w:rsid w:val="7B241BA7"/>
    <w:rsid w:val="7B45612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394391"/>
  <w15:docId w15:val="{2AB701F8-4D4E-4BB1-9C07-920347317C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3" w:customStyle="1">
    <w:name w:val="3"/>
    <w:basedOn w:val="Tablanormal"/>
    <w:tblPr>
      <w:tblStyleRowBandSize w:val="1"/>
      <w:tblStyleColBandSize w:val="1"/>
      <w:tblCellMar>
        <w:top w:w="100" w:type="dxa"/>
        <w:left w:w="100" w:type="dxa"/>
        <w:bottom w:w="100" w:type="dxa"/>
        <w:right w:w="100" w:type="dxa"/>
      </w:tblCellMar>
    </w:tblPr>
  </w:style>
  <w:style w:type="table" w:styleId="2" w:customStyle="1">
    <w:name w:val="2"/>
    <w:basedOn w:val="Tablanormal"/>
    <w:tblPr>
      <w:tblStyleRowBandSize w:val="1"/>
      <w:tblStyleColBandSize w:val="1"/>
      <w:tblCellMar>
        <w:top w:w="100" w:type="dxa"/>
        <w:left w:w="100" w:type="dxa"/>
        <w:bottom w:w="100" w:type="dxa"/>
        <w:right w:w="100" w:type="dxa"/>
      </w:tblCellMar>
    </w:tblPr>
  </w:style>
  <w:style w:type="table" w:styleId="1" w:customStyle="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table" w:styleId="a"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0"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1"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2"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0"/>
    <w:tblPr>
      <w:tblStyleRowBandSize w:val="1"/>
      <w:tblStyleColBandSize w:val="1"/>
      <w:tblCellMar>
        <w:left w:w="70" w:type="dxa"/>
        <w:right w:w="70" w:type="dxa"/>
      </w:tblCellMar>
    </w:tblPr>
  </w:style>
  <w:style w:type="table" w:styleId="a4" w:customStyle="1">
    <w:basedOn w:val="NormalTable0"/>
    <w:tblPr>
      <w:tblStyleRowBandSize w:val="1"/>
      <w:tblStyleColBandSize w:val="1"/>
      <w:tblCellMar>
        <w:top w:w="15" w:type="dxa"/>
        <w:left w:w="15" w:type="dxa"/>
        <w:bottom w:w="15" w:type="dxa"/>
        <w:right w:w="15" w:type="dxa"/>
      </w:tblCellMar>
    </w:tblPr>
  </w:style>
  <w:style w:type="table" w:styleId="a5" w:customStyle="1">
    <w:basedOn w:val="NormalTable0"/>
    <w:tblPr>
      <w:tblStyleRowBandSize w:val="1"/>
      <w:tblStyleColBandSize w:val="1"/>
      <w:tblCellMar>
        <w:top w:w="15" w:type="dxa"/>
        <w:left w:w="15" w:type="dxa"/>
        <w:bottom w:w="15" w:type="dxa"/>
        <w:right w:w="15" w:type="dxa"/>
      </w:tblCellMar>
    </w:tblPr>
  </w:style>
  <w:style w:type="table" w:styleId="a6" w:customStyle="1">
    <w:basedOn w:val="NormalTable0"/>
    <w:tblPr>
      <w:tblStyleRowBandSize w:val="1"/>
      <w:tblStyleColBandSize w:val="1"/>
      <w:tblCellMar>
        <w:left w:w="115" w:type="dxa"/>
        <w:right w:w="115" w:type="dxa"/>
      </w:tblCellMar>
    </w:tblPr>
  </w:style>
  <w:style w:type="table" w:styleId="a7" w:customStyle="1">
    <w:basedOn w:val="NormalTable0"/>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5D0F39"/>
    <w:rPr>
      <w:sz w:val="16"/>
      <w:szCs w:val="16"/>
    </w:rPr>
  </w:style>
  <w:style w:type="paragraph" w:styleId="Textocomentario">
    <w:name w:val="annotation text"/>
    <w:basedOn w:val="Normal"/>
    <w:link w:val="TextocomentarioCar"/>
    <w:uiPriority w:val="99"/>
    <w:unhideWhenUsed/>
    <w:rsid w:val="005D0F39"/>
    <w:pPr>
      <w:spacing w:line="240" w:lineRule="auto"/>
    </w:pPr>
    <w:rPr>
      <w:sz w:val="20"/>
      <w:szCs w:val="20"/>
    </w:rPr>
  </w:style>
  <w:style w:type="character" w:styleId="TextocomentarioCar" w:customStyle="1">
    <w:name w:val="Texto comentario Car"/>
    <w:basedOn w:val="Fuentedeprrafopredeter"/>
    <w:link w:val="Textocomentario"/>
    <w:uiPriority w:val="99"/>
    <w:rsid w:val="005D0F39"/>
    <w:rPr>
      <w:sz w:val="20"/>
      <w:szCs w:val="20"/>
    </w:rPr>
  </w:style>
  <w:style w:type="paragraph" w:styleId="Asuntodelcomentario">
    <w:name w:val="annotation subject"/>
    <w:basedOn w:val="Textocomentario"/>
    <w:next w:val="Textocomentario"/>
    <w:link w:val="AsuntodelcomentarioCar"/>
    <w:uiPriority w:val="99"/>
    <w:semiHidden/>
    <w:unhideWhenUsed/>
    <w:rsid w:val="005D0F39"/>
    <w:rPr>
      <w:b/>
      <w:bCs/>
    </w:rPr>
  </w:style>
  <w:style w:type="character" w:styleId="AsuntodelcomentarioCar" w:customStyle="1">
    <w:name w:val="Asunto del comentario Car"/>
    <w:basedOn w:val="TextocomentarioCar"/>
    <w:link w:val="Asuntodelcomentario"/>
    <w:uiPriority w:val="99"/>
    <w:semiHidden/>
    <w:rsid w:val="005D0F39"/>
    <w:rPr>
      <w:b/>
      <w:bCs/>
      <w:sz w:val="20"/>
      <w:szCs w:val="20"/>
    </w:rPr>
  </w:style>
  <w:style w:type="character" w:styleId="Mencinsinresolver">
    <w:name w:val="Unresolved Mention"/>
    <w:basedOn w:val="Fuentedeprrafopredeter"/>
    <w:uiPriority w:val="99"/>
    <w:semiHidden/>
    <w:unhideWhenUsed/>
    <w:rsid w:val="00D22A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12680">
      <w:bodyDiv w:val="1"/>
      <w:marLeft w:val="0"/>
      <w:marRight w:val="0"/>
      <w:marTop w:val="0"/>
      <w:marBottom w:val="0"/>
      <w:divBdr>
        <w:top w:val="none" w:sz="0" w:space="0" w:color="auto"/>
        <w:left w:val="none" w:sz="0" w:space="0" w:color="auto"/>
        <w:bottom w:val="none" w:sz="0" w:space="0" w:color="auto"/>
        <w:right w:val="none" w:sz="0" w:space="0" w:color="auto"/>
      </w:divBdr>
    </w:div>
    <w:div w:id="1978872378">
      <w:bodyDiv w:val="1"/>
      <w:marLeft w:val="0"/>
      <w:marRight w:val="0"/>
      <w:marTop w:val="0"/>
      <w:marBottom w:val="0"/>
      <w:divBdr>
        <w:top w:val="none" w:sz="0" w:space="0" w:color="auto"/>
        <w:left w:val="none" w:sz="0" w:space="0" w:color="auto"/>
        <w:bottom w:val="none" w:sz="0" w:space="0" w:color="auto"/>
        <w:right w:val="none" w:sz="0" w:space="0" w:color="auto"/>
      </w:divBdr>
      <w:divsChild>
        <w:div w:id="488448514">
          <w:marLeft w:val="0"/>
          <w:marRight w:val="0"/>
          <w:marTop w:val="0"/>
          <w:marBottom w:val="0"/>
          <w:divBdr>
            <w:top w:val="single" w:sz="2" w:space="0" w:color="E3E3E3"/>
            <w:left w:val="single" w:sz="2" w:space="0" w:color="E3E3E3"/>
            <w:bottom w:val="single" w:sz="2" w:space="0" w:color="E3E3E3"/>
            <w:right w:val="single" w:sz="2" w:space="0" w:color="E3E3E3"/>
          </w:divBdr>
          <w:divsChild>
            <w:div w:id="1142237147">
              <w:marLeft w:val="0"/>
              <w:marRight w:val="0"/>
              <w:marTop w:val="0"/>
              <w:marBottom w:val="0"/>
              <w:divBdr>
                <w:top w:val="single" w:sz="2" w:space="0" w:color="E3E3E3"/>
                <w:left w:val="single" w:sz="2" w:space="0" w:color="E3E3E3"/>
                <w:bottom w:val="single" w:sz="2" w:space="0" w:color="E3E3E3"/>
                <w:right w:val="single" w:sz="2" w:space="0" w:color="E3E3E3"/>
              </w:divBdr>
              <w:divsChild>
                <w:div w:id="1391613476">
                  <w:marLeft w:val="0"/>
                  <w:marRight w:val="0"/>
                  <w:marTop w:val="0"/>
                  <w:marBottom w:val="0"/>
                  <w:divBdr>
                    <w:top w:val="single" w:sz="2" w:space="0" w:color="E3E3E3"/>
                    <w:left w:val="single" w:sz="2" w:space="0" w:color="E3E3E3"/>
                    <w:bottom w:val="single" w:sz="2" w:space="0" w:color="E3E3E3"/>
                    <w:right w:val="single" w:sz="2" w:space="0" w:color="E3E3E3"/>
                  </w:divBdr>
                  <w:divsChild>
                    <w:div w:id="547375208">
                      <w:marLeft w:val="0"/>
                      <w:marRight w:val="0"/>
                      <w:marTop w:val="0"/>
                      <w:marBottom w:val="0"/>
                      <w:divBdr>
                        <w:top w:val="single" w:sz="2" w:space="0" w:color="E3E3E3"/>
                        <w:left w:val="single" w:sz="2" w:space="0" w:color="E3E3E3"/>
                        <w:bottom w:val="single" w:sz="2" w:space="0" w:color="E3E3E3"/>
                        <w:right w:val="single" w:sz="2" w:space="0" w:color="E3E3E3"/>
                      </w:divBdr>
                      <w:divsChild>
                        <w:div w:id="107240485">
                          <w:marLeft w:val="0"/>
                          <w:marRight w:val="0"/>
                          <w:marTop w:val="0"/>
                          <w:marBottom w:val="0"/>
                          <w:divBdr>
                            <w:top w:val="single" w:sz="2" w:space="0" w:color="E3E3E3"/>
                            <w:left w:val="single" w:sz="2" w:space="0" w:color="E3E3E3"/>
                            <w:bottom w:val="single" w:sz="2" w:space="0" w:color="E3E3E3"/>
                            <w:right w:val="single" w:sz="2" w:space="0" w:color="E3E3E3"/>
                          </w:divBdr>
                          <w:divsChild>
                            <w:div w:id="1189753092">
                              <w:marLeft w:val="0"/>
                              <w:marRight w:val="0"/>
                              <w:marTop w:val="0"/>
                              <w:marBottom w:val="0"/>
                              <w:divBdr>
                                <w:top w:val="single" w:sz="2" w:space="0" w:color="E3E3E3"/>
                                <w:left w:val="single" w:sz="2" w:space="0" w:color="E3E3E3"/>
                                <w:bottom w:val="single" w:sz="2" w:space="0" w:color="E3E3E3"/>
                                <w:right w:val="single" w:sz="2" w:space="0" w:color="E3E3E3"/>
                              </w:divBdr>
                              <w:divsChild>
                                <w:div w:id="760296994">
                                  <w:marLeft w:val="0"/>
                                  <w:marRight w:val="0"/>
                                  <w:marTop w:val="100"/>
                                  <w:marBottom w:val="100"/>
                                  <w:divBdr>
                                    <w:top w:val="single" w:sz="2" w:space="0" w:color="E3E3E3"/>
                                    <w:left w:val="single" w:sz="2" w:space="0" w:color="E3E3E3"/>
                                    <w:bottom w:val="single" w:sz="2" w:space="0" w:color="E3E3E3"/>
                                    <w:right w:val="single" w:sz="2" w:space="0" w:color="E3E3E3"/>
                                  </w:divBdr>
                                  <w:divsChild>
                                    <w:div w:id="1032654763">
                                      <w:marLeft w:val="0"/>
                                      <w:marRight w:val="0"/>
                                      <w:marTop w:val="0"/>
                                      <w:marBottom w:val="0"/>
                                      <w:divBdr>
                                        <w:top w:val="single" w:sz="2" w:space="0" w:color="E3E3E3"/>
                                        <w:left w:val="single" w:sz="2" w:space="0" w:color="E3E3E3"/>
                                        <w:bottom w:val="single" w:sz="2" w:space="0" w:color="E3E3E3"/>
                                        <w:right w:val="single" w:sz="2" w:space="0" w:color="E3E3E3"/>
                                      </w:divBdr>
                                      <w:divsChild>
                                        <w:div w:id="1167019519">
                                          <w:marLeft w:val="0"/>
                                          <w:marRight w:val="0"/>
                                          <w:marTop w:val="0"/>
                                          <w:marBottom w:val="0"/>
                                          <w:divBdr>
                                            <w:top w:val="single" w:sz="2" w:space="0" w:color="E3E3E3"/>
                                            <w:left w:val="single" w:sz="2" w:space="0" w:color="E3E3E3"/>
                                            <w:bottom w:val="single" w:sz="2" w:space="0" w:color="E3E3E3"/>
                                            <w:right w:val="single" w:sz="2" w:space="0" w:color="E3E3E3"/>
                                          </w:divBdr>
                                          <w:divsChild>
                                            <w:div w:id="1793786762">
                                              <w:marLeft w:val="0"/>
                                              <w:marRight w:val="0"/>
                                              <w:marTop w:val="0"/>
                                              <w:marBottom w:val="0"/>
                                              <w:divBdr>
                                                <w:top w:val="single" w:sz="2" w:space="0" w:color="E3E3E3"/>
                                                <w:left w:val="single" w:sz="2" w:space="0" w:color="E3E3E3"/>
                                                <w:bottom w:val="single" w:sz="2" w:space="0" w:color="E3E3E3"/>
                                                <w:right w:val="single" w:sz="2" w:space="0" w:color="E3E3E3"/>
                                              </w:divBdr>
                                              <w:divsChild>
                                                <w:div w:id="976301666">
                                                  <w:marLeft w:val="0"/>
                                                  <w:marRight w:val="0"/>
                                                  <w:marTop w:val="0"/>
                                                  <w:marBottom w:val="0"/>
                                                  <w:divBdr>
                                                    <w:top w:val="single" w:sz="2" w:space="0" w:color="E3E3E3"/>
                                                    <w:left w:val="single" w:sz="2" w:space="0" w:color="E3E3E3"/>
                                                    <w:bottom w:val="single" w:sz="2" w:space="0" w:color="E3E3E3"/>
                                                    <w:right w:val="single" w:sz="2" w:space="0" w:color="E3E3E3"/>
                                                  </w:divBdr>
                                                  <w:divsChild>
                                                    <w:div w:id="251134327">
                                                      <w:marLeft w:val="0"/>
                                                      <w:marRight w:val="0"/>
                                                      <w:marTop w:val="0"/>
                                                      <w:marBottom w:val="0"/>
                                                      <w:divBdr>
                                                        <w:top w:val="single" w:sz="2" w:space="0" w:color="E3E3E3"/>
                                                        <w:left w:val="single" w:sz="2" w:space="0" w:color="E3E3E3"/>
                                                        <w:bottom w:val="single" w:sz="2" w:space="0" w:color="E3E3E3"/>
                                                        <w:right w:val="single" w:sz="2" w:space="0" w:color="E3E3E3"/>
                                                      </w:divBdr>
                                                      <w:divsChild>
                                                        <w:div w:id="7489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575917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youtu.be/2LKkxEJnRj8" TargetMode="External"/><Relationship Id="rId18" Type="http://schemas.openxmlformats.org/officeDocument/2006/relationships/image" Target="media/image42.tiff"/><Relationship Id="rId26" Type="http://schemas.openxmlformats.org/officeDocument/2006/relationships/hyperlink" Target="https://www.youtube.com/watch?v=EAl_FBfkYUE" TargetMode="External"/><Relationship Id="rId3" Type="http://schemas.openxmlformats.org/officeDocument/2006/relationships/image" Target="media/image3.png"/><Relationship Id="rId21" Type="http://schemas.openxmlformats.org/officeDocument/2006/relationships/hyperlink" Target="https://youtu.be/Tq_3F32nynw" TargetMode="External"/><Relationship Id="rId7" Type="http://schemas.openxmlformats.org/officeDocument/2006/relationships/image" Target="media/image11.png"/><Relationship Id="rId12" Type="http://schemas.openxmlformats.org/officeDocument/2006/relationships/image" Target="media/image28.png"/><Relationship Id="rId17" Type="http://schemas.openxmlformats.org/officeDocument/2006/relationships/hyperlink" Target="https://youtu.be/3RWdObxnOYY" TargetMode="External"/><Relationship Id="rId25" Type="http://schemas.openxmlformats.org/officeDocument/2006/relationships/hyperlink" Target="https://youtu.be/B7qyE5ySUII" TargetMode="External"/><Relationship Id="rId33" Type="http://schemas.openxmlformats.org/officeDocument/2006/relationships/hyperlink" Target="https://repositorio.sena.edu.co/handle/11404/1432?show=full" TargetMode="External"/><Relationship Id="rId2" Type="http://schemas.openxmlformats.org/officeDocument/2006/relationships/image" Target="media/image2.tiff"/><Relationship Id="rId16" Type="http://schemas.openxmlformats.org/officeDocument/2006/relationships/hyperlink" Target="https://youtu.be/PKd_D-0U968" TargetMode="External"/><Relationship Id="rId20" Type="http://schemas.openxmlformats.org/officeDocument/2006/relationships/hyperlink" Target="https://youtu.be/b3g9qtFgeLM" TargetMode="External"/><Relationship Id="rId29" Type="http://schemas.openxmlformats.org/officeDocument/2006/relationships/hyperlink" Target="https://youtu.be/PSo48U9qR7s" TargetMode="External"/><Relationship Id="rId1" Type="http://schemas.openxmlformats.org/officeDocument/2006/relationships/image" Target="media/image1.png"/><Relationship Id="rId6" Type="http://schemas.openxmlformats.org/officeDocument/2006/relationships/hyperlink" Target="https://youtu.be/m2Fs4_FwmoE" TargetMode="External"/><Relationship Id="rId11" Type="http://schemas.openxmlformats.org/officeDocument/2006/relationships/hyperlink" Target="https://youtu.be/X4LLIHW3dLo" TargetMode="External"/><Relationship Id="rId24" Type="http://schemas.openxmlformats.org/officeDocument/2006/relationships/hyperlink" Target="https://youtu.be/xjSPGOWXJw0" TargetMode="External"/><Relationship Id="rId32" Type="http://schemas.openxmlformats.org/officeDocument/2006/relationships/image" Target="media/image58.png"/><Relationship Id="rId5" Type="http://schemas.openxmlformats.org/officeDocument/2006/relationships/image" Target="media/image6.png"/><Relationship Id="rId15" Type="http://schemas.openxmlformats.org/officeDocument/2006/relationships/hyperlink" Target="https://youtu.be/JnFLa4-gUa4" TargetMode="External"/><Relationship Id="rId23" Type="http://schemas.openxmlformats.org/officeDocument/2006/relationships/image" Target="media/image51.png"/><Relationship Id="rId28" Type="http://schemas.openxmlformats.org/officeDocument/2006/relationships/hyperlink" Target="https://youtu.be/xtyPQh3vtuc" TargetMode="External"/><Relationship Id="rId10" Type="http://schemas.openxmlformats.org/officeDocument/2006/relationships/image" Target="media/image24.tiff"/><Relationship Id="rId19" Type="http://schemas.openxmlformats.org/officeDocument/2006/relationships/hyperlink" Target="https://youtu.be/4FG5qSekuLc" TargetMode="External"/><Relationship Id="rId31" Type="http://schemas.openxmlformats.org/officeDocument/2006/relationships/hyperlink" Target="https://sena-primo.hosted.exlibrisgroup.com/permalink/f/q6j6k0/sena_aleph000025496" TargetMode="External"/><Relationship Id="rId4" Type="http://schemas.openxmlformats.org/officeDocument/2006/relationships/image" Target="media/image4.tiff"/><Relationship Id="rId9" Type="http://schemas.openxmlformats.org/officeDocument/2006/relationships/image" Target="media/image20.png"/><Relationship Id="rId14" Type="http://schemas.openxmlformats.org/officeDocument/2006/relationships/hyperlink" Target="https://youtu.be/Zawo0ddvcas" TargetMode="External"/><Relationship Id="rId22" Type="http://schemas.openxmlformats.org/officeDocument/2006/relationships/hyperlink" Target="https://youtu.be/euVdaqaTQlY" TargetMode="External"/><Relationship Id="rId27" Type="http://schemas.openxmlformats.org/officeDocument/2006/relationships/hyperlink" Target="https://youtu.be/2a81MoVG6Dg" TargetMode="External"/><Relationship Id="rId30" Type="http://schemas.openxmlformats.org/officeDocument/2006/relationships/hyperlink" Target="https://youtu.be/K2SbwvDv7eA" TargetMode="External"/><Relationship Id="rId8" Type="http://schemas.openxmlformats.org/officeDocument/2006/relationships/image" Target="media/image15.tiff"/></Relationship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emf" Id="rId21" /><Relationship Type="http://schemas.openxmlformats.org/officeDocument/2006/relationships/image" Target="media/image35.jpeg" Id="rId42" /><Relationship Type="http://schemas.openxmlformats.org/officeDocument/2006/relationships/image" Target="media/image40.png" Id="rId47" /><Relationship Type="http://schemas.openxmlformats.org/officeDocument/2006/relationships/image" Target="media/image55.png" Id="rId63" /><Relationship Type="http://schemas.openxmlformats.org/officeDocument/2006/relationships/footer" Target="footer1.xml" Id="rId68" /><Relationship Type="http://schemas.openxmlformats.org/officeDocument/2006/relationships/settings" Target="settings.xml" Id="rId7" /><Relationship Type="http://schemas.openxmlformats.org/officeDocument/2006/relationships/theme" Target="theme/theme1.xml" Id="rId71" /><Relationship Type="http://schemas.openxmlformats.org/officeDocument/2006/relationships/customXml" Target="../customXml/item2.xml" Id="rId2" /><Relationship Type="http://schemas.openxmlformats.org/officeDocument/2006/relationships/hyperlink" Target="https://youtu.be/m2Fs4_FwmoE" TargetMode="External" Id="rId16" /><Relationship Type="http://schemas.openxmlformats.org/officeDocument/2006/relationships/image" Target="media/image21.png" Id="rId29" /><Relationship Type="http://schemas.openxmlformats.org/officeDocument/2006/relationships/comments" Target="comments.xml" Id="rId11" /><Relationship Type="http://schemas.openxmlformats.org/officeDocument/2006/relationships/image" Target="media/image14.png" Id="rId24" /><Relationship Type="http://schemas.openxmlformats.org/officeDocument/2006/relationships/image" Target="media/image25.jpeg" Id="rId32" /><Relationship Type="http://schemas.openxmlformats.org/officeDocument/2006/relationships/image" Target="media/image30.jpeg" Id="rId37" /><Relationship Type="http://schemas.openxmlformats.org/officeDocument/2006/relationships/image" Target="media/image33.png" Id="rId40" /><Relationship Type="http://schemas.openxmlformats.org/officeDocument/2006/relationships/image" Target="media/image38.jpeg" Id="rId45" /><Relationship Type="http://schemas.openxmlformats.org/officeDocument/2006/relationships/image" Target="media/image47.png" Id="rId53" /><Relationship Type="http://schemas.openxmlformats.org/officeDocument/2006/relationships/hyperlink" Target="https://www.studocu.com/co/document/universidad-sergio-arboleda/confeccion/manual-de-patronaje-basico-sena/87155960" TargetMode="External" Id="rId58" /><Relationship Type="http://schemas.openxmlformats.org/officeDocument/2006/relationships/hyperlink" Target="https://sena-primo.hosted.exlibrisgroup.com/permalink/f/q6j6k0/sena_aleph000025496" TargetMode="External" Id="rId66" /><Relationship Type="http://schemas.openxmlformats.org/officeDocument/2006/relationships/numbering" Target="numbering.xml" Id="rId5" /><Relationship Type="http://schemas.openxmlformats.org/officeDocument/2006/relationships/image" Target="media/image53.png" Id="rId61" /><Relationship Type="http://schemas.openxmlformats.org/officeDocument/2006/relationships/image" Target="media/image9.png" Id="rId19" /><Relationship Type="http://schemas.microsoft.com/office/2018/08/relationships/commentsExtensible" Target="commentsExtensible.xml" Id="rId14" /><Relationship Type="http://schemas.openxmlformats.org/officeDocument/2006/relationships/image" Target="media/image120.emf" Id="rId22" /><Relationship Type="http://schemas.openxmlformats.org/officeDocument/2006/relationships/image" Target="media/image18.png" Id="rId27" /><Relationship Type="http://schemas.openxmlformats.org/officeDocument/2006/relationships/image" Target="media/image22.png" Id="rId30" /><Relationship Type="http://schemas.openxmlformats.org/officeDocument/2006/relationships/hyperlink" Target="https://youtu.be/X4LLIHW3dLo" TargetMode="External" Id="rId35" /><Relationship Type="http://schemas.openxmlformats.org/officeDocument/2006/relationships/image" Target="media/image36.jpeg" Id="rId43" /><Relationship Type="http://schemas.openxmlformats.org/officeDocument/2006/relationships/image" Target="media/image41.png" Id="rId48" /><Relationship Type="http://schemas.openxmlformats.org/officeDocument/2006/relationships/hyperlink" Target="https://youtu.be/euVdaqaTQlY" TargetMode="External" Id="rId56" /><Relationship Type="http://schemas.openxmlformats.org/officeDocument/2006/relationships/image" Target="media/image56.png" Id="rId64" /><Relationship Type="http://schemas.openxmlformats.org/officeDocument/2006/relationships/fontTable" Target="fontTable.xml" Id="rId69" /><Relationship Type="http://schemas.openxmlformats.org/officeDocument/2006/relationships/webSettings" Target="webSettings.xml" Id="rId8" /><Relationship Type="http://schemas.openxmlformats.org/officeDocument/2006/relationships/image" Target="media/image45.png" Id="rId51"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7.png" Id="rId17" /><Relationship Type="http://schemas.openxmlformats.org/officeDocument/2006/relationships/image" Target="media/image16.png" Id="rId25" /><Relationship Type="http://schemas.openxmlformats.org/officeDocument/2006/relationships/image" Target="media/image26.jpe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hyperlink" Target="https://youtu.be/xtyPQh3vtuc" TargetMode="External" Id="rId59" /><Relationship Type="http://schemas.openxmlformats.org/officeDocument/2006/relationships/header" Target="header1.xml" Id="rId67" /><Relationship Type="http://schemas.openxmlformats.org/officeDocument/2006/relationships/image" Target="media/image10.png" Id="rId20" /><Relationship Type="http://schemas.openxmlformats.org/officeDocument/2006/relationships/image" Target="media/image34.png" Id="rId41" /><Relationship Type="http://schemas.openxmlformats.org/officeDocument/2006/relationships/image" Target="media/image48.png" Id="rId54" /><Relationship Type="http://schemas.openxmlformats.org/officeDocument/2006/relationships/image" Target="media/image54.png" Id="rId62" /><Relationship Type="http://schemas.microsoft.com/office/2011/relationships/people" Target="people.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9.png" Id="rId28" /><Relationship Type="http://schemas.openxmlformats.org/officeDocument/2006/relationships/image" Target="media/image29.png" Id="rId36" /><Relationship Type="http://schemas.openxmlformats.org/officeDocument/2006/relationships/image" Target="media/image43.png" Id="rId49" /><Relationship Type="http://schemas.openxmlformats.org/officeDocument/2006/relationships/image" Target="media/image50.png" Id="rId57" /><Relationship Type="http://schemas.openxmlformats.org/officeDocument/2006/relationships/endnotes" Target="endnotes.xml" Id="rId10" /><Relationship Type="http://schemas.openxmlformats.org/officeDocument/2006/relationships/image" Target="media/image23.png" Id="rId31" /><Relationship Type="http://schemas.openxmlformats.org/officeDocument/2006/relationships/image" Target="media/image37.jpeg" Id="rId44" /><Relationship Type="http://schemas.openxmlformats.org/officeDocument/2006/relationships/image" Target="media/image46.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32.jpeg" Id="rId39" /><Relationship Type="http://schemas.openxmlformats.org/officeDocument/2006/relationships/image" Target="media/image27.jpeg" Id="rId34" /><Relationship Type="http://schemas.openxmlformats.org/officeDocument/2006/relationships/image" Target="media/image44.png" Id="rId50" /><Relationship Type="http://schemas.openxmlformats.org/officeDocument/2006/relationships/image" Target="media/image49.png" Id="rId55" /><Relationship Type="http://schemas.microsoft.com/office/2020/10/relationships/intelligence" Target="intelligence2.xml" Id="R1ed589eb07dc4fd8" /><Relationship Type="http://schemas.openxmlformats.org/officeDocument/2006/relationships/image" Target="/media/image2d.png" Id="Red275be79f76428a" /></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MPnJ7AeY6Xzpvs+q5S+eM5LzRew==">AMUW2mUgl/OHBxIW7RIJw9KmE7mAZ/jQvG2vLSgInR2UbG3imi1734FPZ/aJ2fD9Atu2Iwbz8HyLc9bd/QvGtE4KsFBQMQCcldcn6uHbQ+GulwT1hoZfSAwvI2uASmZD2ycTthbUTFL0</go:docsCustomData>
</go:gDocsCustomXmlDataStorage>
</file>

<file path=customXml/itemProps1.xml><?xml version="1.0" encoding="utf-8"?>
<ds:datastoreItem xmlns:ds="http://schemas.openxmlformats.org/officeDocument/2006/customXml" ds:itemID="{88839E87-B1B3-40BD-A73A-300396899B6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BD1B8885-4BBC-4C84-978C-5B48ECDCA4C6}">
  <ds:schemaRefs>
    <ds:schemaRef ds:uri="http://schemas.microsoft.com/sharepoint/v3/contenttype/forms"/>
  </ds:schemaRefs>
</ds:datastoreItem>
</file>

<file path=customXml/itemProps3.xml><?xml version="1.0" encoding="utf-8"?>
<ds:datastoreItem xmlns:ds="http://schemas.openxmlformats.org/officeDocument/2006/customXml" ds:itemID="{1A55AB14-5D7B-4927-BD19-488B3958DF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lastModifiedBy>Carolina Jiménez Suescún</lastModifiedBy>
  <revision>29</revision>
  <dcterms:created xsi:type="dcterms:W3CDTF">2024-08-14T20:09:00.0000000Z</dcterms:created>
  <dcterms:modified xsi:type="dcterms:W3CDTF">2024-08-26T20:57:42.6925907Z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2024-06-04T18:15:00Z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ae18348e-5e48-4b2e-9b6b-b99371cf533e</vt:lpwstr>
  </property>
  <property fmtid="{D5CDD505-2E9C-101B-9397-08002B2CF9AE}" pid="10" name="MSIP_Label_fc111285-cafa-4fc9-8a9a-bd902089b24f_ContentBits">
    <vt:lpwstr>0</vt:lpwstr>
  </property>
</Properties>
</file>